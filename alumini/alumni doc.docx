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D81CE" w14:textId="431F33CA" w:rsidR="004A154C" w:rsidRDefault="004A154C" w:rsidP="004A154C">
      <w:pPr>
        <w:widowControl w:val="0"/>
        <w:spacing w:before="45" w:line="228" w:lineRule="auto"/>
        <w:ind w:left="1465" w:right="174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ALUMNI WEBSITE</w:t>
      </w:r>
    </w:p>
    <w:p w14:paraId="56BAD342" w14:textId="1BD7DE6A" w:rsidR="00FF492A" w:rsidRDefault="00FF492A" w:rsidP="004A154C">
      <w:pPr>
        <w:widowControl w:val="0"/>
        <w:spacing w:before="45" w:line="228" w:lineRule="auto"/>
        <w:ind w:left="1465" w:right="1742"/>
        <w:jc w:val="center"/>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Submitted to the University of Madras in partial </w:t>
      </w:r>
      <w:r w:rsidR="004A154C">
        <w:rPr>
          <w:rFonts w:ascii="Times New Roman" w:eastAsia="Times New Roman" w:hAnsi="Times New Roman" w:cs="Times New Roman"/>
          <w:b/>
          <w:sz w:val="27"/>
          <w:szCs w:val="27"/>
        </w:rPr>
        <w:t>fulfilment</w:t>
      </w:r>
      <w:r>
        <w:rPr>
          <w:rFonts w:ascii="Times New Roman" w:eastAsia="Times New Roman" w:hAnsi="Times New Roman" w:cs="Times New Roman"/>
          <w:b/>
          <w:sz w:val="27"/>
          <w:szCs w:val="27"/>
        </w:rPr>
        <w:t xml:space="preserve"> of  the requirements for the award of the degree of</w:t>
      </w:r>
    </w:p>
    <w:p w14:paraId="584765DD" w14:textId="39018EE2" w:rsidR="00FF492A" w:rsidRDefault="00FF492A" w:rsidP="00C611D6">
      <w:pPr>
        <w:widowControl w:val="0"/>
        <w:spacing w:before="237" w:line="240" w:lineRule="auto"/>
        <w:ind w:right="703"/>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MASTER OF SCIENCE IN</w:t>
      </w:r>
    </w:p>
    <w:p w14:paraId="461BB5C9" w14:textId="13745D6D" w:rsidR="00FF492A" w:rsidRDefault="00FF492A" w:rsidP="004A154C">
      <w:pPr>
        <w:widowControl w:val="0"/>
        <w:spacing w:before="237" w:line="240" w:lineRule="auto"/>
        <w:ind w:right="703"/>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INFORMATION TECHNOLOGY</w:t>
      </w:r>
    </w:p>
    <w:p w14:paraId="3019CC71" w14:textId="7230C8EE" w:rsidR="00FF492A" w:rsidRDefault="00FF492A" w:rsidP="004A154C">
      <w:pPr>
        <w:widowControl w:val="0"/>
        <w:spacing w:before="237" w:line="352" w:lineRule="auto"/>
        <w:ind w:right="703"/>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Submitted By</w:t>
      </w:r>
    </w:p>
    <w:p w14:paraId="56182167" w14:textId="2A778FE9" w:rsidR="004A154C" w:rsidRPr="004A154C" w:rsidRDefault="004A154C" w:rsidP="004A154C">
      <w:pPr>
        <w:widowControl w:val="0"/>
        <w:spacing w:before="235" w:line="240" w:lineRule="auto"/>
        <w:jc w:val="center"/>
        <w:rPr>
          <w:rFonts w:ascii="Times New Roman" w:eastAsia="Times New Roman" w:hAnsi="Times New Roman" w:cs="Times New Roman"/>
          <w:b/>
          <w:sz w:val="28"/>
          <w:szCs w:val="28"/>
        </w:rPr>
      </w:pPr>
      <w:proofErr w:type="gramStart"/>
      <w:r w:rsidRPr="004A154C">
        <w:rPr>
          <w:rFonts w:ascii="Times New Roman" w:eastAsia="Times New Roman" w:hAnsi="Times New Roman" w:cs="Times New Roman"/>
          <w:b/>
          <w:sz w:val="28"/>
          <w:szCs w:val="28"/>
        </w:rPr>
        <w:t>ABINAYA</w:t>
      </w:r>
      <w:r w:rsidR="00A113C6">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w:t>
      </w:r>
      <w:r w:rsidRPr="004A154C">
        <w:rPr>
          <w:rFonts w:ascii="Times New Roman" w:eastAsia="Times New Roman" w:hAnsi="Times New Roman" w:cs="Times New Roman"/>
          <w:b/>
          <w:sz w:val="28"/>
          <w:szCs w:val="28"/>
        </w:rPr>
        <w:t>(35121001)</w:t>
      </w:r>
    </w:p>
    <w:p w14:paraId="31BE29EA" w14:textId="56BCA513" w:rsidR="004A154C" w:rsidRPr="004A154C" w:rsidRDefault="004A154C" w:rsidP="004A154C">
      <w:pPr>
        <w:widowControl w:val="0"/>
        <w:spacing w:before="235" w:line="240" w:lineRule="auto"/>
        <w:jc w:val="center"/>
        <w:rPr>
          <w:rFonts w:ascii="Times New Roman" w:eastAsia="Times New Roman" w:hAnsi="Times New Roman" w:cs="Times New Roman"/>
          <w:b/>
          <w:sz w:val="28"/>
          <w:szCs w:val="28"/>
        </w:rPr>
      </w:pPr>
      <w:r w:rsidRPr="004A154C">
        <w:rPr>
          <w:rFonts w:ascii="Times New Roman" w:eastAsia="Times New Roman" w:hAnsi="Times New Roman" w:cs="Times New Roman"/>
          <w:b/>
          <w:sz w:val="28"/>
          <w:szCs w:val="28"/>
        </w:rPr>
        <w:t>SANGEETHA.B</w:t>
      </w:r>
      <w:r>
        <w:rPr>
          <w:rFonts w:ascii="Times New Roman" w:eastAsia="Times New Roman" w:hAnsi="Times New Roman" w:cs="Times New Roman"/>
          <w:b/>
          <w:sz w:val="28"/>
          <w:szCs w:val="28"/>
        </w:rPr>
        <w:t xml:space="preserve">  - </w:t>
      </w:r>
      <w:r w:rsidRPr="004A154C">
        <w:rPr>
          <w:rFonts w:ascii="Times New Roman" w:eastAsia="Times New Roman" w:hAnsi="Times New Roman" w:cs="Times New Roman"/>
          <w:b/>
          <w:sz w:val="28"/>
          <w:szCs w:val="28"/>
        </w:rPr>
        <w:t>(35121010)</w:t>
      </w:r>
    </w:p>
    <w:p w14:paraId="1FAB631D" w14:textId="46FEF6AE" w:rsidR="004A154C" w:rsidRPr="004A154C" w:rsidRDefault="004A154C" w:rsidP="004A154C">
      <w:pPr>
        <w:widowControl w:val="0"/>
        <w:spacing w:before="235" w:line="240" w:lineRule="auto"/>
        <w:jc w:val="center"/>
        <w:rPr>
          <w:rFonts w:ascii="Times New Roman" w:eastAsia="Times New Roman" w:hAnsi="Times New Roman" w:cs="Times New Roman"/>
          <w:b/>
          <w:sz w:val="28"/>
          <w:szCs w:val="28"/>
        </w:rPr>
      </w:pPr>
      <w:r w:rsidRPr="004A154C">
        <w:rPr>
          <w:rFonts w:ascii="Times New Roman" w:eastAsia="Times New Roman" w:hAnsi="Times New Roman" w:cs="Times New Roman"/>
          <w:b/>
          <w:sz w:val="28"/>
          <w:szCs w:val="28"/>
        </w:rPr>
        <w:t>GANESH</w:t>
      </w:r>
      <w:r>
        <w:rPr>
          <w:rFonts w:ascii="Times New Roman" w:eastAsia="Times New Roman" w:hAnsi="Times New Roman" w:cs="Times New Roman"/>
          <w:b/>
          <w:sz w:val="28"/>
          <w:szCs w:val="28"/>
        </w:rPr>
        <w:t xml:space="preserve">  - </w:t>
      </w:r>
      <w:r w:rsidRPr="004A154C">
        <w:rPr>
          <w:rFonts w:ascii="Times New Roman" w:eastAsia="Times New Roman" w:hAnsi="Times New Roman" w:cs="Times New Roman"/>
          <w:b/>
          <w:sz w:val="28"/>
          <w:szCs w:val="28"/>
        </w:rPr>
        <w:t>(35121014)</w:t>
      </w:r>
    </w:p>
    <w:p w14:paraId="3C29CAB1" w14:textId="4F44069D" w:rsidR="004A154C" w:rsidRPr="004A154C" w:rsidRDefault="004A154C" w:rsidP="004A154C">
      <w:pPr>
        <w:widowControl w:val="0"/>
        <w:spacing w:before="235" w:line="240" w:lineRule="auto"/>
        <w:jc w:val="center"/>
        <w:rPr>
          <w:rFonts w:ascii="Times New Roman" w:eastAsia="Times New Roman" w:hAnsi="Times New Roman" w:cs="Times New Roman"/>
          <w:b/>
          <w:sz w:val="28"/>
          <w:szCs w:val="28"/>
        </w:rPr>
      </w:pPr>
      <w:r w:rsidRPr="004A154C">
        <w:rPr>
          <w:rFonts w:ascii="Times New Roman" w:eastAsia="Times New Roman" w:hAnsi="Times New Roman" w:cs="Times New Roman"/>
          <w:b/>
          <w:sz w:val="28"/>
          <w:szCs w:val="28"/>
        </w:rPr>
        <w:t>RAGHULMANI</w:t>
      </w:r>
      <w:r>
        <w:rPr>
          <w:rFonts w:ascii="Times New Roman" w:eastAsia="Times New Roman" w:hAnsi="Times New Roman" w:cs="Times New Roman"/>
          <w:b/>
          <w:sz w:val="28"/>
          <w:szCs w:val="28"/>
        </w:rPr>
        <w:t xml:space="preserve">  - </w:t>
      </w:r>
      <w:r w:rsidRPr="004A154C">
        <w:rPr>
          <w:rFonts w:ascii="Times New Roman" w:eastAsia="Times New Roman" w:hAnsi="Times New Roman" w:cs="Times New Roman"/>
          <w:b/>
          <w:sz w:val="28"/>
          <w:szCs w:val="28"/>
        </w:rPr>
        <w:t>(35121016)</w:t>
      </w:r>
    </w:p>
    <w:p w14:paraId="2298AC56" w14:textId="0D915789" w:rsidR="004A154C" w:rsidRPr="004A154C" w:rsidRDefault="004A154C" w:rsidP="004A154C">
      <w:pPr>
        <w:widowControl w:val="0"/>
        <w:spacing w:before="235" w:line="240" w:lineRule="auto"/>
        <w:jc w:val="center"/>
        <w:rPr>
          <w:rFonts w:ascii="Times New Roman" w:eastAsia="Times New Roman" w:hAnsi="Times New Roman" w:cs="Times New Roman"/>
          <w:b/>
          <w:sz w:val="28"/>
          <w:szCs w:val="28"/>
        </w:rPr>
      </w:pPr>
      <w:r w:rsidRPr="004A154C">
        <w:rPr>
          <w:rFonts w:ascii="Times New Roman" w:eastAsia="Times New Roman" w:hAnsi="Times New Roman" w:cs="Times New Roman"/>
          <w:b/>
          <w:sz w:val="28"/>
          <w:szCs w:val="28"/>
        </w:rPr>
        <w:t>SARANRAJ.V</w:t>
      </w:r>
      <w:r>
        <w:rPr>
          <w:rFonts w:ascii="Times New Roman" w:eastAsia="Times New Roman" w:hAnsi="Times New Roman" w:cs="Times New Roman"/>
          <w:b/>
          <w:sz w:val="28"/>
          <w:szCs w:val="28"/>
        </w:rPr>
        <w:t xml:space="preserve">  - </w:t>
      </w:r>
      <w:r w:rsidRPr="004A154C">
        <w:rPr>
          <w:rFonts w:ascii="Times New Roman" w:eastAsia="Times New Roman" w:hAnsi="Times New Roman" w:cs="Times New Roman"/>
          <w:b/>
          <w:sz w:val="28"/>
          <w:szCs w:val="28"/>
        </w:rPr>
        <w:t>(32121018)</w:t>
      </w:r>
    </w:p>
    <w:p w14:paraId="12236F30" w14:textId="5499445A" w:rsidR="00FF492A" w:rsidRDefault="00FF492A" w:rsidP="004A154C">
      <w:pPr>
        <w:widowControl w:val="0"/>
        <w:spacing w:before="237" w:line="240" w:lineRule="auto"/>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t>Under the guidance of</w:t>
      </w:r>
    </w:p>
    <w:p w14:paraId="469642E6" w14:textId="77777777" w:rsidR="004A154C" w:rsidRDefault="004A154C" w:rsidP="004A154C">
      <w:pPr>
        <w:widowControl w:val="0"/>
        <w:spacing w:before="233"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DEEPASHRI.V</w:t>
      </w:r>
    </w:p>
    <w:p w14:paraId="1C43667A" w14:textId="16E00E22" w:rsidR="00FF492A" w:rsidRDefault="00FF492A" w:rsidP="004A154C">
      <w:pPr>
        <w:widowControl w:val="0"/>
        <w:spacing w:before="233"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Guest Lecturer</w:t>
      </w:r>
    </w:p>
    <w:p w14:paraId="439EA79F" w14:textId="77777777" w:rsidR="00BE20F0" w:rsidRDefault="00BE20F0" w:rsidP="00BE20F0">
      <w:pPr>
        <w:widowControl w:val="0"/>
        <w:spacing w:before="621" w:line="240" w:lineRule="auto"/>
        <w:jc w:val="center"/>
        <w:rPr>
          <w:rFonts w:ascii="Times New Roman" w:eastAsia="Times New Roman" w:hAnsi="Times New Roman" w:cs="Times New Roman"/>
          <w:b/>
          <w:noProof/>
          <w:sz w:val="36"/>
          <w:szCs w:val="36"/>
        </w:rPr>
      </w:pPr>
      <w:r>
        <w:rPr>
          <w:rFonts w:ascii="Times New Roman" w:eastAsia="Times New Roman" w:hAnsi="Times New Roman" w:cs="Times New Roman"/>
          <w:b/>
          <w:noProof/>
          <w:sz w:val="36"/>
          <w:szCs w:val="36"/>
        </w:rPr>
        <w:drawing>
          <wp:inline distT="0" distB="0" distL="0" distR="0" wp14:anchorId="5B54C012" wp14:editId="5D59679D">
            <wp:extent cx="1562100" cy="1927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927860"/>
                    </a:xfrm>
                    <a:prstGeom prst="rect">
                      <a:avLst/>
                    </a:prstGeom>
                    <a:noFill/>
                    <a:ln>
                      <a:noFill/>
                    </a:ln>
                  </pic:spPr>
                </pic:pic>
              </a:graphicData>
            </a:graphic>
          </wp:inline>
        </w:drawing>
      </w:r>
    </w:p>
    <w:p w14:paraId="1D9C9520" w14:textId="4A2C82DD" w:rsidR="00FF492A" w:rsidRPr="00BE20F0" w:rsidRDefault="00FF492A" w:rsidP="00BE20F0">
      <w:pPr>
        <w:widowControl w:val="0"/>
        <w:spacing w:before="621" w:line="240" w:lineRule="auto"/>
        <w:jc w:val="center"/>
        <w:rPr>
          <w:rFonts w:ascii="Times New Roman" w:eastAsia="Times New Roman" w:hAnsi="Times New Roman" w:cs="Times New Roman"/>
          <w:b/>
          <w:noProof/>
          <w:sz w:val="24"/>
          <w:szCs w:val="24"/>
        </w:rPr>
      </w:pPr>
      <w:r w:rsidRPr="00BE20F0">
        <w:rPr>
          <w:rFonts w:ascii="Times New Roman" w:eastAsia="Times New Roman" w:hAnsi="Times New Roman" w:cs="Times New Roman"/>
          <w:b/>
          <w:sz w:val="24"/>
          <w:szCs w:val="24"/>
        </w:rPr>
        <w:t xml:space="preserve">DEPARTMENT OF </w:t>
      </w:r>
      <w:r w:rsidR="00BE20F0" w:rsidRPr="00BE20F0">
        <w:rPr>
          <w:rFonts w:ascii="Times New Roman" w:eastAsia="Times New Roman" w:hAnsi="Times New Roman" w:cs="Times New Roman"/>
          <w:b/>
          <w:sz w:val="24"/>
          <w:szCs w:val="24"/>
        </w:rPr>
        <w:t>NETWORK SYSTEMS AND INFORMATION TECHNOLOGY</w:t>
      </w:r>
    </w:p>
    <w:p w14:paraId="1B11B96E" w14:textId="28A54130" w:rsidR="00FF492A" w:rsidRPr="00BE20F0" w:rsidRDefault="00FF492A" w:rsidP="00BE20F0">
      <w:pPr>
        <w:widowControl w:val="0"/>
        <w:spacing w:before="233" w:line="240" w:lineRule="auto"/>
        <w:jc w:val="center"/>
        <w:rPr>
          <w:rFonts w:ascii="Times New Roman" w:eastAsia="Times New Roman" w:hAnsi="Times New Roman" w:cs="Times New Roman"/>
          <w:b/>
          <w:sz w:val="24"/>
          <w:szCs w:val="24"/>
        </w:rPr>
      </w:pPr>
      <w:r w:rsidRPr="00BE20F0">
        <w:rPr>
          <w:rFonts w:ascii="Times New Roman" w:eastAsia="Times New Roman" w:hAnsi="Times New Roman" w:cs="Times New Roman"/>
          <w:b/>
          <w:sz w:val="24"/>
          <w:szCs w:val="24"/>
        </w:rPr>
        <w:t>UNIVERSITY OF MADRAS GUINDY,</w:t>
      </w:r>
    </w:p>
    <w:p w14:paraId="283C4255" w14:textId="66C2A44E" w:rsidR="00FF492A" w:rsidRPr="00BE20F0" w:rsidRDefault="00FF492A" w:rsidP="00BE20F0">
      <w:pPr>
        <w:widowControl w:val="0"/>
        <w:spacing w:before="235" w:line="240" w:lineRule="auto"/>
        <w:jc w:val="center"/>
        <w:rPr>
          <w:rFonts w:ascii="Times New Roman" w:eastAsia="Times New Roman" w:hAnsi="Times New Roman" w:cs="Times New Roman"/>
          <w:b/>
          <w:sz w:val="24"/>
          <w:szCs w:val="24"/>
        </w:rPr>
      </w:pPr>
      <w:r w:rsidRPr="00BE20F0">
        <w:rPr>
          <w:rFonts w:ascii="Times New Roman" w:eastAsia="Times New Roman" w:hAnsi="Times New Roman" w:cs="Times New Roman"/>
          <w:b/>
          <w:sz w:val="24"/>
          <w:szCs w:val="24"/>
        </w:rPr>
        <w:t>CHENNAI-600 025.</w:t>
      </w:r>
    </w:p>
    <w:p w14:paraId="52C141BB" w14:textId="77777777" w:rsidR="00FF492A" w:rsidRDefault="00FF492A" w:rsidP="00FF492A">
      <w:pPr>
        <w:widowControl w:val="0"/>
        <w:spacing w:line="240" w:lineRule="auto"/>
        <w:jc w:val="center"/>
        <w:rPr>
          <w:rFonts w:ascii="Times New Roman" w:eastAsia="Times New Roman" w:hAnsi="Times New Roman" w:cs="Times New Roman"/>
          <w:b/>
          <w:sz w:val="36"/>
          <w:szCs w:val="36"/>
        </w:rPr>
      </w:pPr>
    </w:p>
    <w:p w14:paraId="2AC990A5" w14:textId="5B037B93" w:rsidR="00FF492A" w:rsidRDefault="00FF492A" w:rsidP="00FF492A">
      <w:pPr>
        <w:widowControl w:val="0"/>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UNIVERSITY OF MADRAS</w:t>
      </w:r>
    </w:p>
    <w:p w14:paraId="11BED4A6" w14:textId="40BA7DF2" w:rsidR="00FF492A" w:rsidRDefault="00FF492A" w:rsidP="00FF492A">
      <w:pPr>
        <w:widowControl w:val="0"/>
        <w:spacing w:before="201"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t xml:space="preserve">                   DEPARTMENT OF COMPUTER SCIENCE</w:t>
      </w:r>
    </w:p>
    <w:p w14:paraId="60F09B73" w14:textId="70031415" w:rsidR="00FF492A" w:rsidRDefault="00FF492A" w:rsidP="00FF492A">
      <w:pPr>
        <w:widowControl w:val="0"/>
        <w:spacing w:before="179" w:line="240" w:lineRule="auto"/>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t>GUINDY – 600 025.</w:t>
      </w:r>
    </w:p>
    <w:p w14:paraId="08D6067B" w14:textId="77777777" w:rsidR="00FF492A" w:rsidRDefault="00FF492A" w:rsidP="00FF492A">
      <w:pPr>
        <w:widowControl w:val="0"/>
        <w:spacing w:before="1077"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BONAFIDE CERTIFICATE</w:t>
      </w:r>
      <w:r>
        <w:rPr>
          <w:rFonts w:ascii="Times New Roman" w:eastAsia="Times New Roman" w:hAnsi="Times New Roman" w:cs="Times New Roman"/>
          <w:b/>
          <w:sz w:val="28"/>
          <w:szCs w:val="28"/>
        </w:rPr>
        <w:t xml:space="preserve"> </w:t>
      </w:r>
    </w:p>
    <w:p w14:paraId="79D20350" w14:textId="77777777" w:rsidR="00FF492A" w:rsidRDefault="00FF492A" w:rsidP="00FF492A">
      <w:pPr>
        <w:widowControl w:val="0"/>
        <w:spacing w:before="822" w:line="340" w:lineRule="auto"/>
        <w:ind w:left="122" w:right="121" w:firstLine="721"/>
        <w:jc w:val="both"/>
        <w:rPr>
          <w:rFonts w:ascii="Times New Roman" w:eastAsia="Times New Roman" w:hAnsi="Times New Roman" w:cs="Times New Roman"/>
          <w:b/>
          <w:sz w:val="28"/>
          <w:szCs w:val="28"/>
          <w:u w:val="single"/>
        </w:rPr>
      </w:pPr>
    </w:p>
    <w:p w14:paraId="547CA58C" w14:textId="20464FB5" w:rsidR="00FF492A" w:rsidRDefault="00FF492A" w:rsidP="00FF492A">
      <w:pPr>
        <w:widowControl w:val="0"/>
        <w:spacing w:before="822" w:line="340" w:lineRule="auto"/>
        <w:ind w:left="122" w:right="121" w:firstLine="721"/>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This is to certify that the Major Project work entitled “</w:t>
      </w:r>
      <w:r w:rsidR="004A154C">
        <w:rPr>
          <w:rFonts w:ascii="Times New Roman" w:eastAsia="Times New Roman" w:hAnsi="Times New Roman" w:cs="Times New Roman"/>
          <w:sz w:val="27"/>
          <w:szCs w:val="27"/>
        </w:rPr>
        <w:t>ALUMNI WEBSITE</w:t>
      </w:r>
      <w:r>
        <w:rPr>
          <w:rFonts w:ascii="Times New Roman" w:eastAsia="Times New Roman" w:hAnsi="Times New Roman" w:cs="Times New Roman"/>
          <w:b/>
          <w:sz w:val="27"/>
          <w:szCs w:val="27"/>
        </w:rPr>
        <w:t xml:space="preserve">” </w:t>
      </w:r>
      <w:r>
        <w:rPr>
          <w:rFonts w:ascii="Times New Roman" w:eastAsia="Times New Roman" w:hAnsi="Times New Roman" w:cs="Times New Roman"/>
          <w:sz w:val="27"/>
          <w:szCs w:val="27"/>
        </w:rPr>
        <w:t xml:space="preserve">submitted to the University of Madras, Guindy </w:t>
      </w:r>
      <w:r w:rsidR="00A113C6">
        <w:rPr>
          <w:rFonts w:ascii="Times New Roman" w:eastAsia="Times New Roman" w:hAnsi="Times New Roman" w:cs="Times New Roman"/>
          <w:sz w:val="27"/>
          <w:szCs w:val="27"/>
        </w:rPr>
        <w:t>by name</w:t>
      </w:r>
      <w:r>
        <w:rPr>
          <w:rFonts w:ascii="Times New Roman" w:eastAsia="Times New Roman" w:hAnsi="Times New Roman" w:cs="Times New Roman"/>
          <w:b/>
          <w:sz w:val="27"/>
          <w:szCs w:val="27"/>
        </w:rPr>
        <w:t xml:space="preserve"> </w:t>
      </w:r>
      <w:r>
        <w:rPr>
          <w:rFonts w:ascii="Times New Roman" w:eastAsia="Times New Roman" w:hAnsi="Times New Roman" w:cs="Times New Roman"/>
          <w:sz w:val="27"/>
          <w:szCs w:val="27"/>
        </w:rPr>
        <w:t xml:space="preserve">(Register No:) in partial </w:t>
      </w:r>
      <w:r w:rsidR="00E266A3">
        <w:rPr>
          <w:rFonts w:ascii="Times New Roman" w:eastAsia="Times New Roman" w:hAnsi="Times New Roman" w:cs="Times New Roman"/>
          <w:sz w:val="27"/>
          <w:szCs w:val="27"/>
        </w:rPr>
        <w:t>fulfilment</w:t>
      </w:r>
      <w:r>
        <w:rPr>
          <w:rFonts w:ascii="Times New Roman" w:eastAsia="Times New Roman" w:hAnsi="Times New Roman" w:cs="Times New Roman"/>
          <w:sz w:val="27"/>
          <w:szCs w:val="27"/>
        </w:rPr>
        <w:t xml:space="preserve"> of the </w:t>
      </w:r>
      <w:proofErr w:type="gramStart"/>
      <w:r>
        <w:rPr>
          <w:rFonts w:ascii="Times New Roman" w:eastAsia="Times New Roman" w:hAnsi="Times New Roman" w:cs="Times New Roman"/>
          <w:sz w:val="27"/>
          <w:szCs w:val="27"/>
        </w:rPr>
        <w:t>requirements  for</w:t>
      </w:r>
      <w:proofErr w:type="gramEnd"/>
      <w:r>
        <w:rPr>
          <w:rFonts w:ascii="Times New Roman" w:eastAsia="Times New Roman" w:hAnsi="Times New Roman" w:cs="Times New Roman"/>
          <w:sz w:val="27"/>
          <w:szCs w:val="27"/>
        </w:rPr>
        <w:t xml:space="preserve"> the award of the degree </w:t>
      </w:r>
      <w:r>
        <w:rPr>
          <w:rFonts w:ascii="Times New Roman" w:eastAsia="Times New Roman" w:hAnsi="Times New Roman" w:cs="Times New Roman"/>
          <w:b/>
          <w:sz w:val="27"/>
          <w:szCs w:val="27"/>
        </w:rPr>
        <w:t xml:space="preserve">MSc Information Technology </w:t>
      </w:r>
      <w:r>
        <w:rPr>
          <w:rFonts w:ascii="Times New Roman" w:eastAsia="Times New Roman" w:hAnsi="Times New Roman" w:cs="Times New Roman"/>
          <w:sz w:val="27"/>
          <w:szCs w:val="27"/>
        </w:rPr>
        <w:t xml:space="preserve">is a bonafide record of the project work  carried out by him during the academic period July -November 2022. </w:t>
      </w:r>
    </w:p>
    <w:p w14:paraId="4CE7CC71" w14:textId="796535E0" w:rsidR="00FF492A" w:rsidRDefault="00FF492A" w:rsidP="00FF492A">
      <w:pPr>
        <w:widowControl w:val="0"/>
        <w:spacing w:before="904" w:line="480" w:lineRule="auto"/>
        <w:ind w:left="119" w:right="586"/>
        <w:jc w:val="center"/>
        <w:rPr>
          <w:rFonts w:ascii="Times New Roman" w:eastAsia="Times New Roman" w:hAnsi="Times New Roman" w:cs="Times New Roman"/>
          <w:b/>
          <w:sz w:val="27"/>
          <w:szCs w:val="27"/>
        </w:rPr>
      </w:pPr>
      <w:r>
        <w:rPr>
          <w:rFonts w:ascii="Times New Roman" w:eastAsia="Times New Roman" w:hAnsi="Times New Roman" w:cs="Times New Roman"/>
          <w:sz w:val="27"/>
          <w:szCs w:val="27"/>
        </w:rPr>
        <w:t xml:space="preserve"> </w:t>
      </w:r>
      <w:r>
        <w:rPr>
          <w:rFonts w:ascii="Times New Roman" w:eastAsia="Times New Roman" w:hAnsi="Times New Roman" w:cs="Times New Roman"/>
          <w:b/>
          <w:sz w:val="27"/>
          <w:szCs w:val="27"/>
        </w:rPr>
        <w:t>Project Guide</w:t>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t xml:space="preserve"> Head of th</w:t>
      </w:r>
      <w:r w:rsidR="00C611D6">
        <w:rPr>
          <w:rFonts w:ascii="Times New Roman" w:eastAsia="Times New Roman" w:hAnsi="Times New Roman" w:cs="Times New Roman"/>
          <w:b/>
          <w:sz w:val="27"/>
          <w:szCs w:val="27"/>
        </w:rPr>
        <w:t xml:space="preserve">e </w:t>
      </w:r>
      <w:r>
        <w:rPr>
          <w:rFonts w:ascii="Times New Roman" w:eastAsia="Times New Roman" w:hAnsi="Times New Roman" w:cs="Times New Roman"/>
          <w:b/>
          <w:sz w:val="27"/>
          <w:szCs w:val="27"/>
        </w:rPr>
        <w:t xml:space="preserve">Department </w:t>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t xml:space="preserve">   (Dr. PL. Chithra) </w:t>
      </w:r>
    </w:p>
    <w:p w14:paraId="739AEA0F" w14:textId="77777777" w:rsidR="00FF492A" w:rsidRDefault="00FF492A" w:rsidP="00FF492A">
      <w:pPr>
        <w:widowControl w:val="0"/>
        <w:spacing w:before="642" w:line="340" w:lineRule="auto"/>
        <w:ind w:left="122" w:right="1680" w:firstLine="8"/>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t>Submitted for the project Examination held on.</w:t>
      </w:r>
      <w:r>
        <w:rPr>
          <w:rFonts w:ascii="Times New Roman" w:eastAsia="Times New Roman" w:hAnsi="Times New Roman" w:cs="Times New Roman"/>
          <w:sz w:val="27"/>
          <w:szCs w:val="27"/>
          <w:u w:val="single"/>
        </w:rPr>
        <w:t xml:space="preserve">                    </w:t>
      </w:r>
      <w:r>
        <w:rPr>
          <w:rFonts w:ascii="Times New Roman" w:eastAsia="Times New Roman" w:hAnsi="Times New Roman" w:cs="Times New Roman"/>
          <w:sz w:val="27"/>
          <w:szCs w:val="27"/>
        </w:rPr>
        <w:t xml:space="preserve"> at the University of  Madras, Guindy – 600025. </w:t>
      </w:r>
    </w:p>
    <w:p w14:paraId="19122794" w14:textId="77777777" w:rsidR="00FF492A" w:rsidRDefault="00FF492A" w:rsidP="00FF492A">
      <w:pPr>
        <w:widowControl w:val="0"/>
        <w:spacing w:before="900" w:line="240" w:lineRule="auto"/>
        <w:ind w:left="124"/>
        <w:rPr>
          <w:rFonts w:ascii="Times New Roman" w:eastAsia="Times New Roman" w:hAnsi="Times New Roman" w:cs="Times New Roman"/>
          <w:b/>
          <w:sz w:val="27"/>
          <w:szCs w:val="27"/>
        </w:rPr>
      </w:pPr>
      <w:r>
        <w:rPr>
          <w:rFonts w:ascii="Times New Roman" w:eastAsia="Times New Roman" w:hAnsi="Times New Roman" w:cs="Times New Roman"/>
          <w:b/>
          <w:sz w:val="27"/>
          <w:szCs w:val="27"/>
        </w:rPr>
        <w:t>Internal Examiner</w:t>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r>
      <w:r>
        <w:rPr>
          <w:rFonts w:ascii="Times New Roman" w:eastAsia="Times New Roman" w:hAnsi="Times New Roman" w:cs="Times New Roman"/>
          <w:b/>
          <w:sz w:val="27"/>
          <w:szCs w:val="27"/>
        </w:rPr>
        <w:tab/>
        <w:t xml:space="preserve"> External Examiner</w:t>
      </w:r>
    </w:p>
    <w:p w14:paraId="7711962F" w14:textId="77777777" w:rsidR="00C611D6" w:rsidRDefault="00C611D6" w:rsidP="00207700">
      <w:pPr>
        <w:jc w:val="center"/>
        <w:rPr>
          <w:rFonts w:ascii="Times New Roman" w:eastAsia="Arial" w:hAnsi="Times New Roman" w:cs="Times New Roman"/>
          <w:b/>
          <w:bCs/>
          <w:sz w:val="28"/>
          <w:szCs w:val="28"/>
        </w:rPr>
      </w:pPr>
    </w:p>
    <w:p w14:paraId="4BD0AE83" w14:textId="77777777" w:rsidR="00C611D6" w:rsidRDefault="00C611D6" w:rsidP="00207700">
      <w:pPr>
        <w:jc w:val="center"/>
        <w:rPr>
          <w:rFonts w:ascii="Times New Roman" w:eastAsia="Arial" w:hAnsi="Times New Roman" w:cs="Times New Roman"/>
          <w:b/>
          <w:bCs/>
          <w:sz w:val="28"/>
          <w:szCs w:val="28"/>
        </w:rPr>
      </w:pPr>
    </w:p>
    <w:p w14:paraId="6885226B" w14:textId="78BB7DA9" w:rsidR="00FF492A" w:rsidRDefault="00207700" w:rsidP="00207700">
      <w:pPr>
        <w:jc w:val="center"/>
        <w:rPr>
          <w:rFonts w:ascii="Times New Roman" w:eastAsia="Arial" w:hAnsi="Times New Roman" w:cs="Times New Roman"/>
          <w:b/>
          <w:bCs/>
          <w:sz w:val="28"/>
          <w:szCs w:val="28"/>
        </w:rPr>
      </w:pPr>
      <w:r>
        <w:rPr>
          <w:rFonts w:ascii="Times New Roman" w:eastAsia="Arial" w:hAnsi="Times New Roman" w:cs="Times New Roman"/>
          <w:b/>
          <w:bCs/>
          <w:sz w:val="28"/>
          <w:szCs w:val="28"/>
        </w:rPr>
        <w:lastRenderedPageBreak/>
        <w:t>ACKNOWLEDGEMENT</w:t>
      </w:r>
    </w:p>
    <w:p w14:paraId="513A6D10" w14:textId="4976D79A" w:rsidR="00207700" w:rsidRDefault="00207700" w:rsidP="00207700">
      <w:pPr>
        <w:rPr>
          <w:rFonts w:ascii="Times New Roman" w:eastAsia="Arial" w:hAnsi="Times New Roman" w:cs="Times New Roman"/>
          <w:b/>
          <w:bCs/>
          <w:sz w:val="28"/>
          <w:szCs w:val="28"/>
        </w:rPr>
      </w:pPr>
    </w:p>
    <w:p w14:paraId="6F3A1226" w14:textId="097581E2" w:rsidR="00207700" w:rsidRDefault="00207700" w:rsidP="007E75B3">
      <w:pPr>
        <w:spacing w:line="360" w:lineRule="auto"/>
        <w:ind w:firstLine="720"/>
        <w:rPr>
          <w:rFonts w:ascii="Times New Roman" w:eastAsia="Arial" w:hAnsi="Times New Roman" w:cs="Times New Roman"/>
          <w:sz w:val="24"/>
          <w:szCs w:val="24"/>
        </w:rPr>
      </w:pPr>
      <w:r>
        <w:rPr>
          <w:rFonts w:ascii="Times New Roman" w:eastAsia="Arial" w:hAnsi="Times New Roman" w:cs="Times New Roman"/>
          <w:sz w:val="24"/>
          <w:szCs w:val="24"/>
        </w:rPr>
        <w:t>We thank “The Power” , the soul the guided me throughout the steps that we have taken. We think him once again for giving such a wonderful life full of colour and brightness that takes the path of Love and Care.</w:t>
      </w:r>
    </w:p>
    <w:p w14:paraId="70D8841D" w14:textId="4607D21C" w:rsidR="00207700" w:rsidRDefault="00207700" w:rsidP="007E75B3">
      <w:pPr>
        <w:spacing w:line="360" w:lineRule="auto"/>
        <w:ind w:firstLine="720"/>
        <w:rPr>
          <w:rFonts w:ascii="Times New Roman" w:eastAsia="Arial" w:hAnsi="Times New Roman" w:cs="Times New Roman"/>
          <w:sz w:val="24"/>
          <w:szCs w:val="24"/>
        </w:rPr>
      </w:pPr>
      <w:r>
        <w:rPr>
          <w:rFonts w:ascii="Times New Roman" w:eastAsia="Arial" w:hAnsi="Times New Roman" w:cs="Times New Roman"/>
          <w:sz w:val="24"/>
          <w:szCs w:val="24"/>
        </w:rPr>
        <w:t xml:space="preserve">We are proud and privileged to express our sincere gratitude to thank and praise </w:t>
      </w:r>
      <w:r w:rsidRPr="00207700">
        <w:rPr>
          <w:rFonts w:ascii="Times New Roman" w:eastAsia="Arial" w:hAnsi="Times New Roman" w:cs="Times New Roman"/>
          <w:b/>
          <w:bCs/>
          <w:sz w:val="24"/>
          <w:szCs w:val="24"/>
        </w:rPr>
        <w:t>Ms.V.Deepashri  Guest Lecture</w:t>
      </w:r>
      <w:r w:rsidR="007E75B3">
        <w:rPr>
          <w:rFonts w:ascii="Times New Roman" w:eastAsia="Arial" w:hAnsi="Times New Roman" w:cs="Times New Roman"/>
          <w:b/>
          <w:bCs/>
          <w:sz w:val="24"/>
          <w:szCs w:val="24"/>
        </w:rPr>
        <w:t>r</w:t>
      </w:r>
      <w:r>
        <w:rPr>
          <w:rFonts w:ascii="Times New Roman" w:eastAsia="Arial" w:hAnsi="Times New Roman" w:cs="Times New Roman"/>
          <w:sz w:val="24"/>
          <w:szCs w:val="24"/>
        </w:rPr>
        <w:t xml:space="preserve"> , Department of Network systems and Information Technology University of Madras, Guindy Campus, Chennai for her consent and for having shared the fruit of knowledge by constant guidance and support.</w:t>
      </w:r>
    </w:p>
    <w:p w14:paraId="7C0460DD" w14:textId="46264850" w:rsidR="00207700" w:rsidRDefault="00207700" w:rsidP="007E75B3">
      <w:pPr>
        <w:spacing w:line="360" w:lineRule="auto"/>
        <w:ind w:firstLine="720"/>
        <w:rPr>
          <w:rFonts w:ascii="Times New Roman" w:eastAsia="Arial" w:hAnsi="Times New Roman" w:cs="Times New Roman"/>
          <w:sz w:val="24"/>
          <w:szCs w:val="24"/>
        </w:rPr>
      </w:pPr>
      <w:r>
        <w:rPr>
          <w:rFonts w:ascii="Times New Roman" w:eastAsia="Arial" w:hAnsi="Times New Roman" w:cs="Times New Roman"/>
          <w:sz w:val="24"/>
          <w:szCs w:val="24"/>
        </w:rPr>
        <w:t>We express my heartfelt sense of thanking to other faculties</w:t>
      </w:r>
      <w:r>
        <w:rPr>
          <w:rFonts w:ascii="Times New Roman" w:eastAsia="Arial" w:hAnsi="Times New Roman" w:cs="Times New Roman"/>
          <w:b/>
          <w:bCs/>
          <w:sz w:val="24"/>
          <w:szCs w:val="24"/>
        </w:rPr>
        <w:t xml:space="preserve"> Ms.V.Rajeshwari  Guest</w:t>
      </w:r>
      <w:r w:rsidR="007E75B3">
        <w:rPr>
          <w:rFonts w:ascii="Times New Roman" w:eastAsia="Arial" w:hAnsi="Times New Roman" w:cs="Times New Roman"/>
          <w:b/>
          <w:bCs/>
          <w:sz w:val="24"/>
          <w:szCs w:val="24"/>
        </w:rPr>
        <w:t xml:space="preserve"> Lecturer , Mrs. Yashmin Banu Guest Lecturer, Mrs. Divya Prasanna Guest Lecturer</w:t>
      </w:r>
      <w:r>
        <w:rPr>
          <w:rFonts w:ascii="Times New Roman" w:eastAsia="Arial" w:hAnsi="Times New Roman" w:cs="Times New Roman"/>
          <w:sz w:val="24"/>
          <w:szCs w:val="24"/>
        </w:rPr>
        <w:t xml:space="preserve"> </w:t>
      </w:r>
      <w:r w:rsidR="007E75B3">
        <w:rPr>
          <w:rFonts w:ascii="Times New Roman" w:eastAsia="Arial" w:hAnsi="Times New Roman" w:cs="Times New Roman"/>
          <w:sz w:val="24"/>
          <w:szCs w:val="24"/>
        </w:rPr>
        <w:t>and other faculties of the Department of Network systems and Information Technology, University of Madras for the valuable guidance.</w:t>
      </w:r>
    </w:p>
    <w:p w14:paraId="45B0EE45" w14:textId="04DE5135" w:rsidR="007E75B3" w:rsidRDefault="007E75B3" w:rsidP="007E75B3">
      <w:pPr>
        <w:spacing w:line="360" w:lineRule="auto"/>
        <w:ind w:firstLine="720"/>
        <w:rPr>
          <w:rFonts w:ascii="Times New Roman" w:eastAsia="Arial" w:hAnsi="Times New Roman" w:cs="Times New Roman"/>
          <w:bCs/>
          <w:sz w:val="24"/>
          <w:szCs w:val="24"/>
        </w:rPr>
      </w:pPr>
      <w:r>
        <w:rPr>
          <w:rFonts w:ascii="Times New Roman" w:eastAsia="Arial" w:hAnsi="Times New Roman" w:cs="Times New Roman"/>
          <w:sz w:val="24"/>
          <w:szCs w:val="24"/>
        </w:rPr>
        <w:t xml:space="preserve">We sincerely thank </w:t>
      </w:r>
      <w:r>
        <w:rPr>
          <w:rFonts w:ascii="Times New Roman" w:eastAsia="Arial" w:hAnsi="Times New Roman" w:cs="Times New Roman"/>
          <w:b/>
          <w:sz w:val="24"/>
          <w:szCs w:val="24"/>
        </w:rPr>
        <w:t>Dr.P.L.Chithra</w:t>
      </w:r>
      <w:r w:rsidRPr="007E75B3">
        <w:rPr>
          <w:rFonts w:ascii="Times New Roman" w:eastAsia="Arial" w:hAnsi="Times New Roman" w:cs="Times New Roman"/>
          <w:bCs/>
          <w:sz w:val="24"/>
          <w:szCs w:val="24"/>
        </w:rPr>
        <w:t>, The</w:t>
      </w:r>
      <w:r>
        <w:rPr>
          <w:rFonts w:ascii="Times New Roman" w:eastAsia="Arial" w:hAnsi="Times New Roman" w:cs="Times New Roman"/>
          <w:b/>
          <w:sz w:val="24"/>
          <w:szCs w:val="24"/>
        </w:rPr>
        <w:t xml:space="preserve"> </w:t>
      </w:r>
      <w:r w:rsidRPr="007E75B3">
        <w:rPr>
          <w:rFonts w:ascii="Times New Roman" w:eastAsia="Arial" w:hAnsi="Times New Roman" w:cs="Times New Roman"/>
          <w:bCs/>
          <w:sz w:val="24"/>
          <w:szCs w:val="24"/>
        </w:rPr>
        <w:t>Head of the Department</w:t>
      </w:r>
      <w:r>
        <w:rPr>
          <w:rFonts w:ascii="Times New Roman" w:eastAsia="Arial" w:hAnsi="Times New Roman" w:cs="Times New Roman"/>
          <w:b/>
          <w:sz w:val="24"/>
          <w:szCs w:val="24"/>
        </w:rPr>
        <w:t xml:space="preserve"> , </w:t>
      </w:r>
      <w:r>
        <w:rPr>
          <w:rFonts w:ascii="Times New Roman" w:eastAsia="Arial" w:hAnsi="Times New Roman" w:cs="Times New Roman"/>
          <w:bCs/>
          <w:sz w:val="24"/>
          <w:szCs w:val="24"/>
        </w:rPr>
        <w:t>Department of Network system and Information Technology, for the encouragement given.</w:t>
      </w:r>
    </w:p>
    <w:p w14:paraId="5FDE0A29" w14:textId="59FFCF11" w:rsidR="007E75B3" w:rsidRPr="007E75B3" w:rsidRDefault="007E75B3" w:rsidP="007E75B3">
      <w:pPr>
        <w:spacing w:line="360" w:lineRule="auto"/>
        <w:ind w:firstLine="720"/>
        <w:rPr>
          <w:rFonts w:ascii="Times New Roman" w:eastAsia="Arial" w:hAnsi="Times New Roman" w:cs="Times New Roman"/>
          <w:bCs/>
          <w:sz w:val="24"/>
          <w:szCs w:val="24"/>
        </w:rPr>
      </w:pPr>
      <w:r>
        <w:rPr>
          <w:rFonts w:ascii="Times New Roman" w:eastAsia="Arial" w:hAnsi="Times New Roman" w:cs="Times New Roman"/>
          <w:bCs/>
          <w:sz w:val="24"/>
          <w:szCs w:val="24"/>
        </w:rPr>
        <w:t>We would like to extend my humble gratitude and love to our parents, friends and well wishers for their support throughout the course.</w:t>
      </w:r>
    </w:p>
    <w:p w14:paraId="75898387" w14:textId="77777777" w:rsidR="00A12AFB" w:rsidRDefault="00A12AFB" w:rsidP="0033207F">
      <w:pPr>
        <w:spacing w:line="360" w:lineRule="auto"/>
        <w:rPr>
          <w:rFonts w:ascii="Times New Roman" w:hAnsi="Times New Roman" w:cs="Times New Roman"/>
          <w:b/>
          <w:bCs/>
          <w:sz w:val="28"/>
          <w:szCs w:val="28"/>
        </w:rPr>
      </w:pPr>
    </w:p>
    <w:p w14:paraId="6DA58E92" w14:textId="77777777" w:rsidR="00A12AFB" w:rsidRDefault="00A12AFB" w:rsidP="0033207F">
      <w:pPr>
        <w:spacing w:line="360" w:lineRule="auto"/>
        <w:rPr>
          <w:rFonts w:ascii="Times New Roman" w:hAnsi="Times New Roman" w:cs="Times New Roman"/>
          <w:b/>
          <w:bCs/>
          <w:sz w:val="28"/>
          <w:szCs w:val="28"/>
        </w:rPr>
      </w:pPr>
    </w:p>
    <w:p w14:paraId="629C29A7" w14:textId="77777777" w:rsidR="00A12AFB" w:rsidRDefault="00A12AFB" w:rsidP="0033207F">
      <w:pPr>
        <w:spacing w:line="360" w:lineRule="auto"/>
        <w:rPr>
          <w:rFonts w:ascii="Times New Roman" w:hAnsi="Times New Roman" w:cs="Times New Roman"/>
          <w:b/>
          <w:bCs/>
          <w:sz w:val="28"/>
          <w:szCs w:val="28"/>
        </w:rPr>
      </w:pPr>
    </w:p>
    <w:p w14:paraId="65CFF4B7" w14:textId="77777777" w:rsidR="00A12AFB" w:rsidRDefault="00A12AFB" w:rsidP="0033207F">
      <w:pPr>
        <w:spacing w:line="360" w:lineRule="auto"/>
        <w:rPr>
          <w:rFonts w:ascii="Times New Roman" w:hAnsi="Times New Roman" w:cs="Times New Roman"/>
          <w:b/>
          <w:bCs/>
          <w:sz w:val="28"/>
          <w:szCs w:val="28"/>
        </w:rPr>
      </w:pPr>
    </w:p>
    <w:p w14:paraId="789CE588" w14:textId="77777777" w:rsidR="00A12AFB" w:rsidRDefault="00A12AFB" w:rsidP="0033207F">
      <w:pPr>
        <w:spacing w:line="360" w:lineRule="auto"/>
        <w:rPr>
          <w:rFonts w:ascii="Times New Roman" w:hAnsi="Times New Roman" w:cs="Times New Roman"/>
          <w:b/>
          <w:bCs/>
          <w:sz w:val="28"/>
          <w:szCs w:val="28"/>
        </w:rPr>
      </w:pPr>
    </w:p>
    <w:p w14:paraId="4E97B4A9" w14:textId="77777777" w:rsidR="00A12AFB" w:rsidRDefault="00A12AFB" w:rsidP="0033207F">
      <w:pPr>
        <w:spacing w:line="360" w:lineRule="auto"/>
        <w:rPr>
          <w:rFonts w:ascii="Times New Roman" w:hAnsi="Times New Roman" w:cs="Times New Roman"/>
          <w:b/>
          <w:bCs/>
          <w:sz w:val="28"/>
          <w:szCs w:val="28"/>
        </w:rPr>
      </w:pPr>
    </w:p>
    <w:p w14:paraId="220D2EB5" w14:textId="77777777" w:rsidR="00A12AFB" w:rsidRDefault="00A12AFB" w:rsidP="0033207F">
      <w:pPr>
        <w:spacing w:line="360" w:lineRule="auto"/>
        <w:rPr>
          <w:rFonts w:ascii="Times New Roman" w:hAnsi="Times New Roman" w:cs="Times New Roman"/>
          <w:b/>
          <w:bCs/>
          <w:sz w:val="28"/>
          <w:szCs w:val="28"/>
        </w:rPr>
      </w:pPr>
    </w:p>
    <w:p w14:paraId="2BF4C52F" w14:textId="77777777" w:rsidR="00A12AFB" w:rsidRDefault="00A12AFB" w:rsidP="0033207F">
      <w:pPr>
        <w:spacing w:line="360" w:lineRule="auto"/>
        <w:rPr>
          <w:rFonts w:ascii="Times New Roman" w:hAnsi="Times New Roman" w:cs="Times New Roman"/>
          <w:b/>
          <w:bCs/>
          <w:sz w:val="28"/>
          <w:szCs w:val="28"/>
        </w:rPr>
      </w:pPr>
    </w:p>
    <w:p w14:paraId="16747F9E" w14:textId="77777777" w:rsidR="00A12AFB" w:rsidRDefault="00A12AFB" w:rsidP="0033207F">
      <w:pPr>
        <w:spacing w:line="360" w:lineRule="auto"/>
        <w:rPr>
          <w:rFonts w:ascii="Times New Roman" w:hAnsi="Times New Roman" w:cs="Times New Roman"/>
          <w:b/>
          <w:bCs/>
          <w:sz w:val="28"/>
          <w:szCs w:val="28"/>
        </w:rPr>
      </w:pPr>
    </w:p>
    <w:p w14:paraId="42F9AD60" w14:textId="257EFE04" w:rsidR="00A12AFB" w:rsidRDefault="007E75B3" w:rsidP="007548B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DECLARATION</w:t>
      </w:r>
    </w:p>
    <w:p w14:paraId="226A0501" w14:textId="77777777" w:rsidR="007548BA" w:rsidRDefault="007548BA" w:rsidP="0033207F">
      <w:pPr>
        <w:spacing w:line="360" w:lineRule="auto"/>
        <w:rPr>
          <w:rFonts w:ascii="Times New Roman" w:hAnsi="Times New Roman" w:cs="Times New Roman"/>
          <w:sz w:val="28"/>
          <w:szCs w:val="28"/>
        </w:rPr>
      </w:pPr>
    </w:p>
    <w:p w14:paraId="1A7D107A" w14:textId="584EC00B" w:rsidR="00A12AFB" w:rsidRPr="00C611D6" w:rsidRDefault="007E75B3" w:rsidP="007548BA">
      <w:pPr>
        <w:spacing w:line="360" w:lineRule="auto"/>
        <w:ind w:firstLine="720"/>
        <w:rPr>
          <w:rFonts w:ascii="Times New Roman" w:hAnsi="Times New Roman" w:cs="Times New Roman"/>
          <w:sz w:val="24"/>
          <w:szCs w:val="24"/>
        </w:rPr>
      </w:pPr>
      <w:r w:rsidRPr="00C611D6">
        <w:rPr>
          <w:rFonts w:ascii="Times New Roman" w:hAnsi="Times New Roman" w:cs="Times New Roman"/>
          <w:sz w:val="24"/>
          <w:szCs w:val="24"/>
        </w:rPr>
        <w:t xml:space="preserve">We hereby declare that the Internship entitled “ALUMNI WEBSITE”, is submitted by our team for the award of the degree of M.sc Information technology from University of Madras is  a record of the project work done by </w:t>
      </w:r>
      <w:r w:rsidR="007548BA" w:rsidRPr="00C611D6">
        <w:rPr>
          <w:rFonts w:ascii="Times New Roman" w:hAnsi="Times New Roman" w:cs="Times New Roman"/>
          <w:sz w:val="24"/>
          <w:szCs w:val="24"/>
        </w:rPr>
        <w:t>us during the period JULY2022-DECEMBER2022 and the Internship has not formed the basis for the award of any degree or other similar titles.</w:t>
      </w:r>
      <w:r w:rsidRPr="00C611D6">
        <w:rPr>
          <w:rFonts w:ascii="Times New Roman" w:hAnsi="Times New Roman" w:cs="Times New Roman"/>
          <w:sz w:val="24"/>
          <w:szCs w:val="24"/>
        </w:rPr>
        <w:t xml:space="preserve"> </w:t>
      </w:r>
    </w:p>
    <w:p w14:paraId="602A472D" w14:textId="50F979BD" w:rsidR="007548BA" w:rsidRDefault="007548BA" w:rsidP="007548BA">
      <w:pPr>
        <w:spacing w:line="360" w:lineRule="auto"/>
        <w:ind w:firstLine="720"/>
        <w:rPr>
          <w:rFonts w:ascii="Times New Roman" w:hAnsi="Times New Roman" w:cs="Times New Roman"/>
          <w:sz w:val="28"/>
          <w:szCs w:val="28"/>
        </w:rPr>
      </w:pPr>
    </w:p>
    <w:p w14:paraId="0DC03330" w14:textId="21785EA7" w:rsidR="007548BA" w:rsidRDefault="007548BA" w:rsidP="007548BA">
      <w:pPr>
        <w:spacing w:line="360" w:lineRule="auto"/>
        <w:ind w:firstLine="720"/>
        <w:rPr>
          <w:rFonts w:ascii="Times New Roman" w:hAnsi="Times New Roman" w:cs="Times New Roman"/>
          <w:sz w:val="28"/>
          <w:szCs w:val="28"/>
        </w:rPr>
      </w:pPr>
    </w:p>
    <w:p w14:paraId="21D3F893" w14:textId="5BF3D2F4" w:rsidR="007548BA" w:rsidRDefault="007548BA" w:rsidP="007548BA">
      <w:pPr>
        <w:spacing w:line="360" w:lineRule="auto"/>
        <w:ind w:firstLine="720"/>
        <w:rPr>
          <w:rFonts w:ascii="Times New Roman" w:hAnsi="Times New Roman" w:cs="Times New Roman"/>
          <w:sz w:val="28"/>
          <w:szCs w:val="28"/>
        </w:rPr>
      </w:pPr>
    </w:p>
    <w:p w14:paraId="33F0B348" w14:textId="341AA66D" w:rsidR="007548BA" w:rsidRDefault="007548BA" w:rsidP="007548BA">
      <w:pPr>
        <w:spacing w:line="360" w:lineRule="auto"/>
        <w:ind w:firstLine="720"/>
        <w:rPr>
          <w:rFonts w:ascii="Times New Roman" w:hAnsi="Times New Roman" w:cs="Times New Roman"/>
          <w:sz w:val="28"/>
          <w:szCs w:val="28"/>
        </w:rPr>
      </w:pPr>
    </w:p>
    <w:p w14:paraId="7D6F7232" w14:textId="377CD6C2" w:rsidR="007548BA" w:rsidRDefault="007548BA" w:rsidP="007548BA">
      <w:pPr>
        <w:spacing w:line="360" w:lineRule="auto"/>
        <w:ind w:firstLine="720"/>
        <w:rPr>
          <w:rFonts w:ascii="Times New Roman" w:hAnsi="Times New Roman" w:cs="Times New Roman"/>
          <w:sz w:val="28"/>
          <w:szCs w:val="28"/>
        </w:rPr>
      </w:pPr>
    </w:p>
    <w:p w14:paraId="4B47AE36" w14:textId="17F33060" w:rsidR="007548BA" w:rsidRDefault="007548BA" w:rsidP="007548BA">
      <w:pPr>
        <w:spacing w:line="360" w:lineRule="auto"/>
        <w:ind w:firstLine="720"/>
        <w:rPr>
          <w:rFonts w:ascii="Times New Roman" w:hAnsi="Times New Roman" w:cs="Times New Roman"/>
          <w:sz w:val="28"/>
          <w:szCs w:val="28"/>
        </w:rPr>
      </w:pPr>
    </w:p>
    <w:p w14:paraId="679395C9" w14:textId="23E621BA" w:rsidR="007548BA" w:rsidRDefault="007548BA" w:rsidP="007548BA">
      <w:pPr>
        <w:spacing w:line="360" w:lineRule="auto"/>
        <w:ind w:firstLine="720"/>
        <w:rPr>
          <w:rFonts w:ascii="Times New Roman" w:hAnsi="Times New Roman" w:cs="Times New Roman"/>
          <w:sz w:val="28"/>
          <w:szCs w:val="28"/>
        </w:rPr>
      </w:pPr>
    </w:p>
    <w:p w14:paraId="4EA8B104" w14:textId="389BB521" w:rsidR="007548BA" w:rsidRDefault="007548BA" w:rsidP="007548BA">
      <w:pPr>
        <w:spacing w:line="360" w:lineRule="auto"/>
        <w:ind w:firstLine="720"/>
        <w:rPr>
          <w:rFonts w:ascii="Times New Roman" w:hAnsi="Times New Roman" w:cs="Times New Roman"/>
          <w:sz w:val="28"/>
          <w:szCs w:val="28"/>
        </w:rPr>
      </w:pPr>
    </w:p>
    <w:p w14:paraId="48808230" w14:textId="050F450E" w:rsidR="007548BA" w:rsidRDefault="007548BA" w:rsidP="007548BA">
      <w:pPr>
        <w:spacing w:line="360" w:lineRule="auto"/>
        <w:ind w:firstLine="720"/>
        <w:rPr>
          <w:rFonts w:ascii="Times New Roman" w:hAnsi="Times New Roman" w:cs="Times New Roman"/>
          <w:sz w:val="28"/>
          <w:szCs w:val="28"/>
        </w:rPr>
      </w:pPr>
    </w:p>
    <w:p w14:paraId="35D8E6DB" w14:textId="5D1D1EF2" w:rsidR="007548BA" w:rsidRDefault="007548BA" w:rsidP="007548BA">
      <w:pPr>
        <w:spacing w:line="360" w:lineRule="auto"/>
        <w:ind w:firstLine="720"/>
        <w:rPr>
          <w:rFonts w:ascii="Times New Roman" w:hAnsi="Times New Roman" w:cs="Times New Roman"/>
          <w:sz w:val="28"/>
          <w:szCs w:val="28"/>
        </w:rPr>
      </w:pPr>
    </w:p>
    <w:p w14:paraId="41391D61" w14:textId="4728E88E" w:rsidR="007548BA" w:rsidRDefault="007548BA" w:rsidP="007548BA">
      <w:pPr>
        <w:spacing w:line="360" w:lineRule="auto"/>
        <w:ind w:firstLine="720"/>
        <w:rPr>
          <w:rFonts w:ascii="Times New Roman" w:hAnsi="Times New Roman" w:cs="Times New Roman"/>
          <w:sz w:val="28"/>
          <w:szCs w:val="28"/>
        </w:rPr>
      </w:pPr>
    </w:p>
    <w:p w14:paraId="076E7305" w14:textId="333F3BB8" w:rsidR="007548BA" w:rsidRDefault="007548BA" w:rsidP="007548BA">
      <w:pPr>
        <w:spacing w:line="360" w:lineRule="auto"/>
        <w:ind w:firstLine="720"/>
        <w:rPr>
          <w:rFonts w:ascii="Times New Roman" w:hAnsi="Times New Roman" w:cs="Times New Roman"/>
          <w:sz w:val="28"/>
          <w:szCs w:val="28"/>
        </w:rPr>
      </w:pPr>
    </w:p>
    <w:p w14:paraId="1BE2BE77" w14:textId="64B18CAE" w:rsidR="007548BA" w:rsidRDefault="007548BA" w:rsidP="007548BA">
      <w:pPr>
        <w:spacing w:line="360" w:lineRule="auto"/>
        <w:ind w:firstLine="720"/>
        <w:rPr>
          <w:rFonts w:ascii="Times New Roman" w:hAnsi="Times New Roman" w:cs="Times New Roman"/>
          <w:sz w:val="28"/>
          <w:szCs w:val="28"/>
        </w:rPr>
      </w:pPr>
    </w:p>
    <w:p w14:paraId="73E4EA37" w14:textId="76E98179" w:rsidR="007548BA" w:rsidRDefault="007548BA" w:rsidP="007548BA">
      <w:pPr>
        <w:spacing w:line="360" w:lineRule="auto"/>
        <w:ind w:firstLine="720"/>
        <w:rPr>
          <w:rFonts w:ascii="Times New Roman" w:hAnsi="Times New Roman" w:cs="Times New Roman"/>
          <w:sz w:val="28"/>
          <w:szCs w:val="28"/>
        </w:rPr>
      </w:pPr>
      <w:r>
        <w:rPr>
          <w:rFonts w:ascii="Times New Roman" w:hAnsi="Times New Roman" w:cs="Times New Roman"/>
          <w:sz w:val="28"/>
          <w:szCs w:val="28"/>
        </w:rPr>
        <w:t>PLACE : Guindy-600025</w:t>
      </w:r>
    </w:p>
    <w:p w14:paraId="7718FCAF" w14:textId="5C4C5069" w:rsidR="007548BA" w:rsidRPr="007E75B3" w:rsidRDefault="007548BA" w:rsidP="007548BA">
      <w:pPr>
        <w:spacing w:line="360" w:lineRule="auto"/>
        <w:ind w:firstLine="720"/>
        <w:rPr>
          <w:rFonts w:ascii="Times New Roman" w:hAnsi="Times New Roman" w:cs="Times New Roman"/>
          <w:sz w:val="28"/>
          <w:szCs w:val="28"/>
        </w:rPr>
      </w:pPr>
      <w:r>
        <w:rPr>
          <w:rFonts w:ascii="Times New Roman" w:hAnsi="Times New Roman" w:cs="Times New Roman"/>
          <w:sz w:val="28"/>
          <w:szCs w:val="28"/>
        </w:rPr>
        <w:t>DATE   : 08-12-2022</w:t>
      </w:r>
    </w:p>
    <w:p w14:paraId="6D0D4F83" w14:textId="77777777" w:rsidR="00DE7687" w:rsidRDefault="00DE7687" w:rsidP="0033207F">
      <w:pPr>
        <w:spacing w:line="360" w:lineRule="auto"/>
        <w:rPr>
          <w:rFonts w:ascii="Times New Roman" w:hAnsi="Times New Roman" w:cs="Times New Roman"/>
          <w:b/>
          <w:bCs/>
          <w:sz w:val="28"/>
          <w:szCs w:val="28"/>
        </w:rPr>
      </w:pPr>
    </w:p>
    <w:p w14:paraId="66D1B232" w14:textId="6E05BC14" w:rsidR="00A12AFB" w:rsidRDefault="00A60452" w:rsidP="0033207F">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14:paraId="5344475B" w14:textId="77777777" w:rsidR="00A12AFB" w:rsidRDefault="00A12AFB" w:rsidP="0033207F">
      <w:pPr>
        <w:spacing w:line="360" w:lineRule="auto"/>
        <w:rPr>
          <w:rFonts w:ascii="Times New Roman" w:hAnsi="Times New Roman" w:cs="Times New Roman"/>
          <w:b/>
          <w:bCs/>
          <w:sz w:val="28"/>
          <w:szCs w:val="28"/>
        </w:rPr>
      </w:pPr>
    </w:p>
    <w:tbl>
      <w:tblPr>
        <w:tblStyle w:val="TableGrid"/>
        <w:tblW w:w="9421" w:type="dxa"/>
        <w:tblLook w:val="04A0" w:firstRow="1" w:lastRow="0" w:firstColumn="1" w:lastColumn="0" w:noHBand="0" w:noVBand="1"/>
      </w:tblPr>
      <w:tblGrid>
        <w:gridCol w:w="1476"/>
        <w:gridCol w:w="6032"/>
        <w:gridCol w:w="1913"/>
      </w:tblGrid>
      <w:tr w:rsidR="001F00AE" w:rsidRPr="001F00AE" w14:paraId="036AFCD8" w14:textId="77777777" w:rsidTr="001F00AE">
        <w:trPr>
          <w:trHeight w:val="895"/>
        </w:trPr>
        <w:tc>
          <w:tcPr>
            <w:tcW w:w="1476" w:type="dxa"/>
          </w:tcPr>
          <w:p w14:paraId="58519D17" w14:textId="09443113" w:rsidR="00DE7687" w:rsidRPr="001F00AE" w:rsidRDefault="00BE20F0" w:rsidP="001F00AE">
            <w:pPr>
              <w:pStyle w:val="Heading1"/>
              <w:jc w:val="center"/>
              <w:outlineLvl w:val="0"/>
              <w:rPr>
                <w:rFonts w:ascii="Times New Roman" w:hAnsi="Times New Roman" w:cs="Times New Roman"/>
                <w:b/>
                <w:bCs/>
                <w:color w:val="000000" w:themeColor="text1"/>
                <w:sz w:val="28"/>
                <w:szCs w:val="28"/>
              </w:rPr>
            </w:pPr>
            <w:r w:rsidRPr="001F00AE">
              <w:rPr>
                <w:rFonts w:ascii="Times New Roman" w:hAnsi="Times New Roman" w:cs="Times New Roman"/>
                <w:b/>
                <w:bCs/>
                <w:color w:val="000000" w:themeColor="text1"/>
                <w:sz w:val="28"/>
                <w:szCs w:val="28"/>
              </w:rPr>
              <w:t>S.NO</w:t>
            </w:r>
          </w:p>
        </w:tc>
        <w:tc>
          <w:tcPr>
            <w:tcW w:w="6032" w:type="dxa"/>
          </w:tcPr>
          <w:p w14:paraId="4E04605C" w14:textId="0D94FCDF" w:rsidR="00DE7687" w:rsidRPr="001F00AE" w:rsidRDefault="00BE20F0" w:rsidP="001F00AE">
            <w:pPr>
              <w:pStyle w:val="Heading1"/>
              <w:jc w:val="center"/>
              <w:outlineLvl w:val="0"/>
              <w:rPr>
                <w:rStyle w:val="Strong"/>
                <w:rFonts w:ascii="Times New Roman" w:hAnsi="Times New Roman" w:cs="Times New Roman"/>
                <w:color w:val="000000" w:themeColor="text1"/>
                <w:sz w:val="28"/>
                <w:szCs w:val="28"/>
              </w:rPr>
            </w:pPr>
            <w:r w:rsidRPr="001F00AE">
              <w:rPr>
                <w:rStyle w:val="Strong"/>
                <w:rFonts w:ascii="Times New Roman" w:hAnsi="Times New Roman" w:cs="Times New Roman"/>
                <w:color w:val="000000" w:themeColor="text1"/>
                <w:sz w:val="28"/>
                <w:szCs w:val="28"/>
              </w:rPr>
              <w:t>CONTENT</w:t>
            </w:r>
          </w:p>
        </w:tc>
        <w:tc>
          <w:tcPr>
            <w:tcW w:w="1913" w:type="dxa"/>
          </w:tcPr>
          <w:p w14:paraId="18F17D92" w14:textId="1F61E2BD" w:rsidR="00DE7687" w:rsidRPr="001F00AE" w:rsidRDefault="00BE20F0" w:rsidP="001F00AE">
            <w:pPr>
              <w:pStyle w:val="Heading1"/>
              <w:jc w:val="center"/>
              <w:outlineLvl w:val="0"/>
              <w:rPr>
                <w:rFonts w:ascii="Times New Roman" w:hAnsi="Times New Roman" w:cs="Times New Roman"/>
                <w:b/>
                <w:bCs/>
                <w:sz w:val="28"/>
                <w:szCs w:val="28"/>
              </w:rPr>
            </w:pPr>
            <w:r w:rsidRPr="001F00AE">
              <w:rPr>
                <w:rFonts w:ascii="Times New Roman" w:hAnsi="Times New Roman" w:cs="Times New Roman"/>
                <w:b/>
                <w:bCs/>
                <w:color w:val="000000" w:themeColor="text1"/>
                <w:sz w:val="28"/>
                <w:szCs w:val="28"/>
              </w:rPr>
              <w:t>PAGE.NO</w:t>
            </w:r>
          </w:p>
        </w:tc>
      </w:tr>
      <w:tr w:rsidR="00DE7687" w:rsidRPr="001F00AE" w14:paraId="0D85D125" w14:textId="77777777" w:rsidTr="001F00AE">
        <w:trPr>
          <w:trHeight w:val="907"/>
        </w:trPr>
        <w:tc>
          <w:tcPr>
            <w:tcW w:w="1476" w:type="dxa"/>
          </w:tcPr>
          <w:p w14:paraId="3A72A3CA" w14:textId="7A5B9AA5" w:rsidR="00DE7687" w:rsidRPr="001F00AE" w:rsidRDefault="00DE7687" w:rsidP="0033207F">
            <w:pPr>
              <w:spacing w:line="360" w:lineRule="auto"/>
              <w:rPr>
                <w:rFonts w:ascii="Times New Roman" w:hAnsi="Times New Roman" w:cs="Times New Roman"/>
                <w:b/>
                <w:bCs/>
                <w:sz w:val="24"/>
                <w:szCs w:val="24"/>
              </w:rPr>
            </w:pPr>
          </w:p>
        </w:tc>
        <w:tc>
          <w:tcPr>
            <w:tcW w:w="6032" w:type="dxa"/>
          </w:tcPr>
          <w:p w14:paraId="5B02547F" w14:textId="270ED706" w:rsidR="00DE7687" w:rsidRPr="001F00AE" w:rsidRDefault="00BE20F0" w:rsidP="001F00AE">
            <w:pPr>
              <w:pStyle w:val="Heading2"/>
              <w:outlineLvl w:val="1"/>
              <w:rPr>
                <w:rFonts w:ascii="Times New Roman" w:hAnsi="Times New Roman" w:cs="Times New Roman"/>
                <w:color w:val="000000" w:themeColor="text1"/>
                <w:sz w:val="24"/>
                <w:szCs w:val="24"/>
              </w:rPr>
            </w:pPr>
            <w:r w:rsidRPr="001F00AE">
              <w:rPr>
                <w:rFonts w:ascii="Times New Roman" w:hAnsi="Times New Roman" w:cs="Times New Roman"/>
                <w:color w:val="000000" w:themeColor="text1"/>
                <w:sz w:val="24"/>
                <w:szCs w:val="24"/>
              </w:rPr>
              <w:t>ABSTRACT</w:t>
            </w:r>
          </w:p>
        </w:tc>
        <w:tc>
          <w:tcPr>
            <w:tcW w:w="1913" w:type="dxa"/>
          </w:tcPr>
          <w:p w14:paraId="03707D5B" w14:textId="383AF5F1" w:rsidR="00DE7687" w:rsidRPr="001F00AE" w:rsidRDefault="00DE7687" w:rsidP="0033207F">
            <w:pPr>
              <w:spacing w:line="360" w:lineRule="auto"/>
              <w:rPr>
                <w:rFonts w:ascii="Times New Roman" w:hAnsi="Times New Roman" w:cs="Times New Roman"/>
                <w:b/>
                <w:bCs/>
                <w:sz w:val="24"/>
                <w:szCs w:val="24"/>
              </w:rPr>
            </w:pPr>
          </w:p>
        </w:tc>
      </w:tr>
      <w:tr w:rsidR="00DE7687" w:rsidRPr="001F00AE" w14:paraId="1DDB8043" w14:textId="77777777" w:rsidTr="001F00AE">
        <w:trPr>
          <w:trHeight w:val="752"/>
        </w:trPr>
        <w:tc>
          <w:tcPr>
            <w:tcW w:w="1476" w:type="dxa"/>
          </w:tcPr>
          <w:p w14:paraId="61B53E0C" w14:textId="274899F0" w:rsidR="00DE7687" w:rsidRPr="001F00AE" w:rsidRDefault="001F00AE" w:rsidP="001F00AE">
            <w:pPr>
              <w:spacing w:line="360" w:lineRule="auto"/>
              <w:jc w:val="center"/>
              <w:rPr>
                <w:rFonts w:ascii="Times New Roman" w:hAnsi="Times New Roman" w:cs="Times New Roman"/>
                <w:sz w:val="24"/>
                <w:szCs w:val="24"/>
              </w:rPr>
            </w:pPr>
            <w:r w:rsidRPr="001F00AE">
              <w:rPr>
                <w:rFonts w:ascii="Times New Roman" w:hAnsi="Times New Roman" w:cs="Times New Roman"/>
                <w:sz w:val="24"/>
                <w:szCs w:val="24"/>
              </w:rPr>
              <w:t>1</w:t>
            </w:r>
          </w:p>
        </w:tc>
        <w:tc>
          <w:tcPr>
            <w:tcW w:w="6032" w:type="dxa"/>
          </w:tcPr>
          <w:p w14:paraId="011A48C0" w14:textId="7ED29BE5" w:rsidR="00DE7687" w:rsidRPr="001F00AE" w:rsidRDefault="00BE20F0" w:rsidP="001F00AE">
            <w:pPr>
              <w:pStyle w:val="Heading2"/>
              <w:outlineLvl w:val="1"/>
              <w:rPr>
                <w:rFonts w:ascii="Times New Roman" w:hAnsi="Times New Roman" w:cs="Times New Roman"/>
                <w:color w:val="000000" w:themeColor="text1"/>
                <w:sz w:val="24"/>
                <w:szCs w:val="24"/>
              </w:rPr>
            </w:pPr>
            <w:r w:rsidRPr="001F00AE">
              <w:rPr>
                <w:rFonts w:ascii="Times New Roman" w:hAnsi="Times New Roman" w:cs="Times New Roman"/>
                <w:color w:val="000000" w:themeColor="text1"/>
                <w:sz w:val="24"/>
                <w:szCs w:val="24"/>
              </w:rPr>
              <w:t>INTRODUCTION</w:t>
            </w:r>
          </w:p>
        </w:tc>
        <w:tc>
          <w:tcPr>
            <w:tcW w:w="1913" w:type="dxa"/>
          </w:tcPr>
          <w:p w14:paraId="6865A0ED" w14:textId="77777777" w:rsidR="00DE7687" w:rsidRPr="001F00AE" w:rsidRDefault="00DE7687" w:rsidP="0033207F">
            <w:pPr>
              <w:spacing w:line="360" w:lineRule="auto"/>
              <w:rPr>
                <w:rFonts w:ascii="Times New Roman" w:hAnsi="Times New Roman" w:cs="Times New Roman"/>
                <w:b/>
                <w:bCs/>
                <w:sz w:val="24"/>
                <w:szCs w:val="24"/>
              </w:rPr>
            </w:pPr>
          </w:p>
        </w:tc>
      </w:tr>
      <w:tr w:rsidR="00DE7687" w:rsidRPr="001F00AE" w14:paraId="4C47B319" w14:textId="77777777" w:rsidTr="001F00AE">
        <w:trPr>
          <w:trHeight w:val="747"/>
        </w:trPr>
        <w:tc>
          <w:tcPr>
            <w:tcW w:w="1476" w:type="dxa"/>
          </w:tcPr>
          <w:p w14:paraId="08D45951" w14:textId="2746588B" w:rsidR="00DE7687" w:rsidRPr="001F00AE" w:rsidRDefault="001F00AE" w:rsidP="001F00AE">
            <w:pPr>
              <w:spacing w:line="360" w:lineRule="auto"/>
              <w:jc w:val="center"/>
              <w:rPr>
                <w:rFonts w:ascii="Times New Roman" w:hAnsi="Times New Roman" w:cs="Times New Roman"/>
                <w:sz w:val="24"/>
                <w:szCs w:val="24"/>
              </w:rPr>
            </w:pPr>
            <w:r w:rsidRPr="001F00AE">
              <w:rPr>
                <w:rFonts w:ascii="Times New Roman" w:hAnsi="Times New Roman" w:cs="Times New Roman"/>
                <w:sz w:val="24"/>
                <w:szCs w:val="24"/>
              </w:rPr>
              <w:t>2</w:t>
            </w:r>
          </w:p>
        </w:tc>
        <w:tc>
          <w:tcPr>
            <w:tcW w:w="6032" w:type="dxa"/>
          </w:tcPr>
          <w:p w14:paraId="55733D22" w14:textId="093BBE89" w:rsidR="00DE7687" w:rsidRPr="001F00AE" w:rsidRDefault="00BE20F0" w:rsidP="001F00AE">
            <w:pPr>
              <w:pStyle w:val="Heading2"/>
              <w:outlineLvl w:val="1"/>
              <w:rPr>
                <w:rFonts w:ascii="Times New Roman" w:hAnsi="Times New Roman" w:cs="Times New Roman"/>
                <w:color w:val="000000" w:themeColor="text1"/>
                <w:sz w:val="24"/>
                <w:szCs w:val="24"/>
              </w:rPr>
            </w:pPr>
            <w:r w:rsidRPr="001F00AE">
              <w:rPr>
                <w:rFonts w:ascii="Times New Roman" w:hAnsi="Times New Roman" w:cs="Times New Roman"/>
                <w:color w:val="000000" w:themeColor="text1"/>
                <w:sz w:val="24"/>
                <w:szCs w:val="24"/>
              </w:rPr>
              <w:t>DATA FLOW DIAGRAM</w:t>
            </w:r>
          </w:p>
        </w:tc>
        <w:tc>
          <w:tcPr>
            <w:tcW w:w="1913" w:type="dxa"/>
          </w:tcPr>
          <w:p w14:paraId="40FD30D8" w14:textId="77777777" w:rsidR="00DE7687" w:rsidRPr="001F00AE" w:rsidRDefault="00DE7687" w:rsidP="0033207F">
            <w:pPr>
              <w:spacing w:line="360" w:lineRule="auto"/>
              <w:rPr>
                <w:rFonts w:ascii="Times New Roman" w:hAnsi="Times New Roman" w:cs="Times New Roman"/>
                <w:b/>
                <w:bCs/>
                <w:sz w:val="24"/>
                <w:szCs w:val="24"/>
              </w:rPr>
            </w:pPr>
          </w:p>
        </w:tc>
      </w:tr>
      <w:tr w:rsidR="00DE7687" w:rsidRPr="001F00AE" w14:paraId="0F688534" w14:textId="77777777" w:rsidTr="001F00AE">
        <w:trPr>
          <w:trHeight w:val="759"/>
        </w:trPr>
        <w:tc>
          <w:tcPr>
            <w:tcW w:w="1476" w:type="dxa"/>
          </w:tcPr>
          <w:p w14:paraId="75AE9DBF" w14:textId="50BF837E" w:rsidR="00DE7687" w:rsidRPr="001F00AE" w:rsidRDefault="001F00AE" w:rsidP="001F00AE">
            <w:pPr>
              <w:spacing w:line="360" w:lineRule="auto"/>
              <w:jc w:val="center"/>
              <w:rPr>
                <w:rFonts w:ascii="Times New Roman" w:hAnsi="Times New Roman" w:cs="Times New Roman"/>
                <w:sz w:val="24"/>
                <w:szCs w:val="24"/>
              </w:rPr>
            </w:pPr>
            <w:r w:rsidRPr="001F00AE">
              <w:rPr>
                <w:rFonts w:ascii="Times New Roman" w:hAnsi="Times New Roman" w:cs="Times New Roman"/>
                <w:sz w:val="24"/>
                <w:szCs w:val="24"/>
              </w:rPr>
              <w:t>3</w:t>
            </w:r>
          </w:p>
        </w:tc>
        <w:tc>
          <w:tcPr>
            <w:tcW w:w="6032" w:type="dxa"/>
          </w:tcPr>
          <w:p w14:paraId="46E69628" w14:textId="55F98627" w:rsidR="00DE7687" w:rsidRPr="001F00AE" w:rsidRDefault="00BE20F0" w:rsidP="001F00AE">
            <w:pPr>
              <w:pStyle w:val="Heading2"/>
              <w:outlineLvl w:val="1"/>
              <w:rPr>
                <w:rFonts w:ascii="Times New Roman" w:hAnsi="Times New Roman" w:cs="Times New Roman"/>
                <w:color w:val="000000" w:themeColor="text1"/>
                <w:sz w:val="24"/>
                <w:szCs w:val="24"/>
              </w:rPr>
            </w:pPr>
            <w:r w:rsidRPr="001F00AE">
              <w:rPr>
                <w:rFonts w:ascii="Times New Roman" w:hAnsi="Times New Roman" w:cs="Times New Roman"/>
                <w:color w:val="000000" w:themeColor="text1"/>
                <w:sz w:val="24"/>
                <w:szCs w:val="24"/>
              </w:rPr>
              <w:t>HARDWARE AND SOFTWARE REQUIREMENTS</w:t>
            </w:r>
          </w:p>
        </w:tc>
        <w:tc>
          <w:tcPr>
            <w:tcW w:w="1913" w:type="dxa"/>
          </w:tcPr>
          <w:p w14:paraId="171B5A6B" w14:textId="77777777" w:rsidR="00DE7687" w:rsidRPr="001F00AE" w:rsidRDefault="00DE7687" w:rsidP="0033207F">
            <w:pPr>
              <w:spacing w:line="360" w:lineRule="auto"/>
              <w:rPr>
                <w:rFonts w:ascii="Times New Roman" w:hAnsi="Times New Roman" w:cs="Times New Roman"/>
                <w:b/>
                <w:bCs/>
                <w:sz w:val="24"/>
                <w:szCs w:val="24"/>
              </w:rPr>
            </w:pPr>
          </w:p>
        </w:tc>
      </w:tr>
      <w:tr w:rsidR="00DE7687" w:rsidRPr="001F00AE" w14:paraId="6E3CCBF9" w14:textId="77777777" w:rsidTr="001F00AE">
        <w:trPr>
          <w:trHeight w:val="773"/>
        </w:trPr>
        <w:tc>
          <w:tcPr>
            <w:tcW w:w="1476" w:type="dxa"/>
          </w:tcPr>
          <w:p w14:paraId="37CAD68F" w14:textId="5E245F0D" w:rsidR="00DE7687" w:rsidRPr="001F00AE" w:rsidRDefault="001F00AE" w:rsidP="001F00AE">
            <w:pPr>
              <w:spacing w:line="360" w:lineRule="auto"/>
              <w:jc w:val="center"/>
              <w:rPr>
                <w:rFonts w:ascii="Times New Roman" w:hAnsi="Times New Roman" w:cs="Times New Roman"/>
                <w:sz w:val="24"/>
                <w:szCs w:val="24"/>
              </w:rPr>
            </w:pPr>
            <w:r w:rsidRPr="001F00AE">
              <w:rPr>
                <w:rFonts w:ascii="Times New Roman" w:hAnsi="Times New Roman" w:cs="Times New Roman"/>
                <w:sz w:val="24"/>
                <w:szCs w:val="24"/>
              </w:rPr>
              <w:t>4</w:t>
            </w:r>
          </w:p>
        </w:tc>
        <w:tc>
          <w:tcPr>
            <w:tcW w:w="6032" w:type="dxa"/>
          </w:tcPr>
          <w:p w14:paraId="7B960E67" w14:textId="4F4E98FA" w:rsidR="00DE7687" w:rsidRPr="001F00AE" w:rsidRDefault="00BE20F0" w:rsidP="001F00AE">
            <w:pPr>
              <w:pStyle w:val="Heading2"/>
              <w:outlineLvl w:val="1"/>
              <w:rPr>
                <w:rFonts w:ascii="Times New Roman" w:hAnsi="Times New Roman" w:cs="Times New Roman"/>
                <w:color w:val="000000" w:themeColor="text1"/>
                <w:sz w:val="24"/>
                <w:szCs w:val="24"/>
              </w:rPr>
            </w:pPr>
            <w:r w:rsidRPr="001F00AE">
              <w:rPr>
                <w:rFonts w:ascii="Times New Roman" w:hAnsi="Times New Roman" w:cs="Times New Roman"/>
                <w:color w:val="000000" w:themeColor="text1"/>
                <w:sz w:val="24"/>
                <w:szCs w:val="24"/>
              </w:rPr>
              <w:t>MODULES DESCRIPTION</w:t>
            </w:r>
          </w:p>
        </w:tc>
        <w:tc>
          <w:tcPr>
            <w:tcW w:w="1913" w:type="dxa"/>
          </w:tcPr>
          <w:p w14:paraId="46B3792F" w14:textId="77777777" w:rsidR="00DE7687" w:rsidRPr="001F00AE" w:rsidRDefault="00DE7687" w:rsidP="0033207F">
            <w:pPr>
              <w:spacing w:line="360" w:lineRule="auto"/>
              <w:rPr>
                <w:rFonts w:ascii="Times New Roman" w:hAnsi="Times New Roman" w:cs="Times New Roman"/>
                <w:b/>
                <w:bCs/>
                <w:sz w:val="24"/>
                <w:szCs w:val="24"/>
              </w:rPr>
            </w:pPr>
          </w:p>
        </w:tc>
      </w:tr>
      <w:tr w:rsidR="00DE7687" w:rsidRPr="001F00AE" w14:paraId="6D12E21A" w14:textId="77777777" w:rsidTr="00C611D6">
        <w:trPr>
          <w:trHeight w:val="758"/>
        </w:trPr>
        <w:tc>
          <w:tcPr>
            <w:tcW w:w="1476" w:type="dxa"/>
          </w:tcPr>
          <w:p w14:paraId="2D6A0FBC" w14:textId="24508254" w:rsidR="00DE7687" w:rsidRPr="001F00AE" w:rsidRDefault="001F00AE" w:rsidP="001F00AE">
            <w:pPr>
              <w:spacing w:line="360" w:lineRule="auto"/>
              <w:jc w:val="center"/>
              <w:rPr>
                <w:rFonts w:ascii="Times New Roman" w:hAnsi="Times New Roman" w:cs="Times New Roman"/>
                <w:sz w:val="24"/>
                <w:szCs w:val="24"/>
              </w:rPr>
            </w:pPr>
            <w:r w:rsidRPr="001F00AE">
              <w:rPr>
                <w:rFonts w:ascii="Times New Roman" w:hAnsi="Times New Roman" w:cs="Times New Roman"/>
                <w:sz w:val="24"/>
                <w:szCs w:val="24"/>
              </w:rPr>
              <w:t>4.1</w:t>
            </w:r>
          </w:p>
        </w:tc>
        <w:tc>
          <w:tcPr>
            <w:tcW w:w="6032" w:type="dxa"/>
          </w:tcPr>
          <w:p w14:paraId="58EA77F0" w14:textId="658B09B3" w:rsidR="00DE7687" w:rsidRPr="001F00AE" w:rsidRDefault="00BE20F0" w:rsidP="001F00AE">
            <w:pPr>
              <w:pStyle w:val="Heading2"/>
              <w:outlineLvl w:val="1"/>
              <w:rPr>
                <w:rFonts w:ascii="Times New Roman" w:hAnsi="Times New Roman" w:cs="Times New Roman"/>
                <w:color w:val="000000" w:themeColor="text1"/>
                <w:sz w:val="24"/>
                <w:szCs w:val="24"/>
              </w:rPr>
            </w:pPr>
            <w:r w:rsidRPr="001F00AE">
              <w:rPr>
                <w:rFonts w:ascii="Times New Roman" w:hAnsi="Times New Roman" w:cs="Times New Roman"/>
                <w:color w:val="000000" w:themeColor="text1"/>
                <w:sz w:val="24"/>
                <w:szCs w:val="24"/>
              </w:rPr>
              <w:t xml:space="preserve">CODING </w:t>
            </w:r>
          </w:p>
        </w:tc>
        <w:tc>
          <w:tcPr>
            <w:tcW w:w="1913" w:type="dxa"/>
          </w:tcPr>
          <w:p w14:paraId="36080775" w14:textId="77777777" w:rsidR="00DE7687" w:rsidRPr="001F00AE" w:rsidRDefault="00DE7687" w:rsidP="0033207F">
            <w:pPr>
              <w:spacing w:line="360" w:lineRule="auto"/>
              <w:rPr>
                <w:rFonts w:ascii="Times New Roman" w:hAnsi="Times New Roman" w:cs="Times New Roman"/>
                <w:b/>
                <w:bCs/>
                <w:sz w:val="24"/>
                <w:szCs w:val="24"/>
              </w:rPr>
            </w:pPr>
          </w:p>
        </w:tc>
      </w:tr>
      <w:tr w:rsidR="00DE7687" w:rsidRPr="001F00AE" w14:paraId="7F084A30" w14:textId="77777777" w:rsidTr="001F00AE">
        <w:trPr>
          <w:trHeight w:val="712"/>
        </w:trPr>
        <w:tc>
          <w:tcPr>
            <w:tcW w:w="1476" w:type="dxa"/>
          </w:tcPr>
          <w:p w14:paraId="0878EE0B" w14:textId="37844338" w:rsidR="00DE7687" w:rsidRPr="001F00AE" w:rsidRDefault="001F00AE" w:rsidP="001F00AE">
            <w:pPr>
              <w:spacing w:line="360" w:lineRule="auto"/>
              <w:jc w:val="center"/>
              <w:rPr>
                <w:rFonts w:ascii="Times New Roman" w:hAnsi="Times New Roman" w:cs="Times New Roman"/>
                <w:sz w:val="24"/>
                <w:szCs w:val="24"/>
              </w:rPr>
            </w:pPr>
            <w:r w:rsidRPr="001F00AE">
              <w:rPr>
                <w:rFonts w:ascii="Times New Roman" w:hAnsi="Times New Roman" w:cs="Times New Roman"/>
                <w:sz w:val="24"/>
                <w:szCs w:val="24"/>
              </w:rPr>
              <w:t>4.2</w:t>
            </w:r>
          </w:p>
        </w:tc>
        <w:tc>
          <w:tcPr>
            <w:tcW w:w="6032" w:type="dxa"/>
          </w:tcPr>
          <w:p w14:paraId="2250D35F" w14:textId="50D01FC4" w:rsidR="00DE7687" w:rsidRPr="001F00AE" w:rsidRDefault="009E0D36" w:rsidP="001F00AE">
            <w:pPr>
              <w:pStyle w:val="Heading2"/>
              <w:outlineLvl w:val="1"/>
              <w:rPr>
                <w:rFonts w:ascii="Times New Roman" w:hAnsi="Times New Roman" w:cs="Times New Roman"/>
                <w:color w:val="000000" w:themeColor="text1"/>
                <w:sz w:val="24"/>
                <w:szCs w:val="24"/>
              </w:rPr>
            </w:pPr>
            <w:r w:rsidRPr="001F00AE">
              <w:rPr>
                <w:rFonts w:ascii="Times New Roman" w:hAnsi="Times New Roman" w:cs="Times New Roman"/>
                <w:color w:val="000000" w:themeColor="text1"/>
                <w:sz w:val="24"/>
                <w:szCs w:val="24"/>
              </w:rPr>
              <w:t>SCREENSHOT</w:t>
            </w:r>
          </w:p>
        </w:tc>
        <w:tc>
          <w:tcPr>
            <w:tcW w:w="1913" w:type="dxa"/>
          </w:tcPr>
          <w:p w14:paraId="11C99FE8" w14:textId="77777777" w:rsidR="00DE7687" w:rsidRPr="001F00AE" w:rsidRDefault="00DE7687" w:rsidP="0033207F">
            <w:pPr>
              <w:spacing w:line="360" w:lineRule="auto"/>
              <w:rPr>
                <w:rFonts w:ascii="Times New Roman" w:hAnsi="Times New Roman" w:cs="Times New Roman"/>
                <w:b/>
                <w:bCs/>
                <w:sz w:val="24"/>
                <w:szCs w:val="24"/>
              </w:rPr>
            </w:pPr>
          </w:p>
        </w:tc>
      </w:tr>
      <w:tr w:rsidR="009E0D36" w:rsidRPr="001F00AE" w14:paraId="3582832E" w14:textId="77777777" w:rsidTr="001F00AE">
        <w:trPr>
          <w:trHeight w:val="754"/>
        </w:trPr>
        <w:tc>
          <w:tcPr>
            <w:tcW w:w="1476" w:type="dxa"/>
          </w:tcPr>
          <w:p w14:paraId="724066D1" w14:textId="68138885" w:rsidR="009E0D36" w:rsidRPr="001F00AE" w:rsidRDefault="001F00AE" w:rsidP="001F00AE">
            <w:pPr>
              <w:spacing w:line="360" w:lineRule="auto"/>
              <w:jc w:val="center"/>
              <w:rPr>
                <w:rFonts w:ascii="Times New Roman" w:hAnsi="Times New Roman" w:cs="Times New Roman"/>
                <w:sz w:val="24"/>
                <w:szCs w:val="24"/>
              </w:rPr>
            </w:pPr>
            <w:r w:rsidRPr="001F00AE">
              <w:rPr>
                <w:rFonts w:ascii="Times New Roman" w:hAnsi="Times New Roman" w:cs="Times New Roman"/>
                <w:sz w:val="24"/>
                <w:szCs w:val="24"/>
              </w:rPr>
              <w:t>5</w:t>
            </w:r>
          </w:p>
        </w:tc>
        <w:tc>
          <w:tcPr>
            <w:tcW w:w="6032" w:type="dxa"/>
          </w:tcPr>
          <w:p w14:paraId="2BB56766" w14:textId="3867344E" w:rsidR="009E0D36" w:rsidRPr="001F00AE" w:rsidRDefault="009E0D36" w:rsidP="001F00AE">
            <w:pPr>
              <w:pStyle w:val="Heading2"/>
              <w:outlineLvl w:val="1"/>
              <w:rPr>
                <w:rFonts w:ascii="Times New Roman" w:hAnsi="Times New Roman" w:cs="Times New Roman"/>
                <w:color w:val="000000" w:themeColor="text1"/>
                <w:sz w:val="24"/>
                <w:szCs w:val="24"/>
              </w:rPr>
            </w:pPr>
            <w:r w:rsidRPr="001F00AE">
              <w:rPr>
                <w:rFonts w:ascii="Times New Roman" w:hAnsi="Times New Roman" w:cs="Times New Roman"/>
                <w:color w:val="000000" w:themeColor="text1"/>
                <w:sz w:val="24"/>
                <w:szCs w:val="24"/>
              </w:rPr>
              <w:t>CONCLUSION</w:t>
            </w:r>
          </w:p>
        </w:tc>
        <w:tc>
          <w:tcPr>
            <w:tcW w:w="1913" w:type="dxa"/>
          </w:tcPr>
          <w:p w14:paraId="694C771D" w14:textId="77777777" w:rsidR="009E0D36" w:rsidRPr="001F00AE" w:rsidRDefault="009E0D36" w:rsidP="0033207F">
            <w:pPr>
              <w:spacing w:line="360" w:lineRule="auto"/>
              <w:rPr>
                <w:rFonts w:ascii="Times New Roman" w:hAnsi="Times New Roman" w:cs="Times New Roman"/>
                <w:b/>
                <w:bCs/>
                <w:sz w:val="24"/>
                <w:szCs w:val="24"/>
              </w:rPr>
            </w:pPr>
          </w:p>
        </w:tc>
      </w:tr>
    </w:tbl>
    <w:p w14:paraId="27567089" w14:textId="77777777" w:rsidR="00A12AFB" w:rsidRDefault="00A12AFB" w:rsidP="0033207F">
      <w:pPr>
        <w:spacing w:line="360" w:lineRule="auto"/>
        <w:rPr>
          <w:rFonts w:ascii="Times New Roman" w:hAnsi="Times New Roman" w:cs="Times New Roman"/>
          <w:b/>
          <w:bCs/>
          <w:sz w:val="28"/>
          <w:szCs w:val="28"/>
        </w:rPr>
      </w:pPr>
    </w:p>
    <w:p w14:paraId="2A728ACD" w14:textId="77777777" w:rsidR="00A12AFB" w:rsidRDefault="00A12AFB" w:rsidP="0033207F">
      <w:pPr>
        <w:spacing w:line="360" w:lineRule="auto"/>
        <w:rPr>
          <w:rFonts w:ascii="Times New Roman" w:hAnsi="Times New Roman" w:cs="Times New Roman"/>
          <w:b/>
          <w:bCs/>
          <w:sz w:val="28"/>
          <w:szCs w:val="28"/>
        </w:rPr>
      </w:pPr>
    </w:p>
    <w:p w14:paraId="46222F84" w14:textId="77777777" w:rsidR="00A12AFB" w:rsidRDefault="00A12AFB" w:rsidP="0033207F">
      <w:pPr>
        <w:spacing w:line="360" w:lineRule="auto"/>
        <w:rPr>
          <w:rFonts w:ascii="Times New Roman" w:hAnsi="Times New Roman" w:cs="Times New Roman"/>
          <w:b/>
          <w:bCs/>
          <w:sz w:val="28"/>
          <w:szCs w:val="28"/>
        </w:rPr>
      </w:pPr>
    </w:p>
    <w:p w14:paraId="2F3301DD" w14:textId="77777777" w:rsidR="00A12AFB" w:rsidRDefault="00A12AFB" w:rsidP="0033207F">
      <w:pPr>
        <w:spacing w:line="360" w:lineRule="auto"/>
        <w:rPr>
          <w:rFonts w:ascii="Times New Roman" w:hAnsi="Times New Roman" w:cs="Times New Roman"/>
          <w:b/>
          <w:bCs/>
          <w:sz w:val="28"/>
          <w:szCs w:val="28"/>
        </w:rPr>
      </w:pPr>
    </w:p>
    <w:p w14:paraId="4215CD0A" w14:textId="77777777" w:rsidR="00A12AFB" w:rsidRDefault="00A12AFB" w:rsidP="0033207F">
      <w:pPr>
        <w:spacing w:line="360" w:lineRule="auto"/>
        <w:rPr>
          <w:rFonts w:ascii="Times New Roman" w:hAnsi="Times New Roman" w:cs="Times New Roman"/>
          <w:b/>
          <w:bCs/>
          <w:sz w:val="28"/>
          <w:szCs w:val="28"/>
        </w:rPr>
      </w:pPr>
    </w:p>
    <w:p w14:paraId="12D17FCD" w14:textId="77777777" w:rsidR="00E45A7D" w:rsidRDefault="00E45A7D" w:rsidP="0033207F">
      <w:pPr>
        <w:spacing w:line="360" w:lineRule="auto"/>
        <w:rPr>
          <w:rFonts w:ascii="Times New Roman" w:hAnsi="Times New Roman" w:cs="Times New Roman"/>
          <w:b/>
          <w:bCs/>
          <w:sz w:val="28"/>
          <w:szCs w:val="28"/>
        </w:rPr>
        <w:sectPr w:rsidR="00E45A7D" w:rsidSect="008071BC">
          <w:footerReference w:type="even" r:id="rId9"/>
          <w:footerReference w:type="first" r:id="rId10"/>
          <w:pgSz w:w="11906" w:h="16838"/>
          <w:pgMar w:top="1440" w:right="1440" w:bottom="1440" w:left="1440" w:header="709" w:footer="709" w:gutter="0"/>
          <w:pgNumType w:start="1"/>
          <w:cols w:space="708"/>
          <w:titlePg/>
          <w:docGrid w:linePitch="360"/>
        </w:sectPr>
      </w:pPr>
    </w:p>
    <w:p w14:paraId="0194975A" w14:textId="4789A1CD" w:rsidR="007548BA" w:rsidRDefault="007548BA" w:rsidP="0033207F">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14:paraId="0610FDDB" w14:textId="4A7D1915" w:rsidR="007548BA" w:rsidRDefault="007548BA" w:rsidP="007548BA">
      <w:pPr>
        <w:spacing w:line="360" w:lineRule="auto"/>
        <w:ind w:firstLine="360"/>
        <w:rPr>
          <w:rFonts w:ascii="Times New Roman" w:hAnsi="Times New Roman" w:cs="Times New Roman"/>
        </w:rPr>
      </w:pPr>
      <w:r w:rsidRPr="007548BA">
        <w:rPr>
          <w:rFonts w:ascii="Times New Roman" w:hAnsi="Times New Roman" w:cs="Times New Roman"/>
          <w:sz w:val="24"/>
          <w:szCs w:val="24"/>
        </w:rPr>
        <w:t>Alumni portal is providing common platform for every institute.</w:t>
      </w:r>
      <w:r>
        <w:rPr>
          <w:rFonts w:ascii="Times New Roman" w:hAnsi="Times New Roman" w:cs="Times New Roman"/>
          <w:sz w:val="24"/>
          <w:szCs w:val="24"/>
        </w:rPr>
        <w:t xml:space="preserve"> </w:t>
      </w:r>
      <w:r w:rsidRPr="007548BA">
        <w:rPr>
          <w:rFonts w:ascii="Times New Roman" w:hAnsi="Times New Roman" w:cs="Times New Roman"/>
          <w:sz w:val="24"/>
          <w:szCs w:val="24"/>
        </w:rPr>
        <w:t>This project is aimed at developing an interactive system for the alumni of</w:t>
      </w:r>
      <w:r>
        <w:rPr>
          <w:rFonts w:ascii="Times New Roman" w:hAnsi="Times New Roman" w:cs="Times New Roman"/>
          <w:sz w:val="24"/>
          <w:szCs w:val="24"/>
        </w:rPr>
        <w:t xml:space="preserve"> our </w:t>
      </w:r>
      <w:r w:rsidR="008071BC">
        <w:rPr>
          <w:rFonts w:ascii="Times New Roman" w:hAnsi="Times New Roman" w:cs="Times New Roman"/>
          <w:sz w:val="24"/>
          <w:szCs w:val="24"/>
        </w:rPr>
        <w:t>department</w:t>
      </w:r>
      <w:r w:rsidRPr="007548BA">
        <w:rPr>
          <w:rFonts w:ascii="Times New Roman" w:hAnsi="Times New Roman" w:cs="Times New Roman"/>
          <w:sz w:val="24"/>
          <w:szCs w:val="24"/>
        </w:rPr>
        <w:t>.</w:t>
      </w:r>
      <w:r>
        <w:rPr>
          <w:rFonts w:ascii="Times New Roman" w:hAnsi="Times New Roman" w:cs="Times New Roman"/>
          <w:sz w:val="24"/>
          <w:szCs w:val="24"/>
        </w:rPr>
        <w:t xml:space="preserve"> </w:t>
      </w:r>
      <w:r w:rsidRPr="007548BA">
        <w:rPr>
          <w:rFonts w:ascii="Times New Roman" w:hAnsi="Times New Roman" w:cs="Times New Roman"/>
          <w:sz w:val="24"/>
          <w:szCs w:val="24"/>
        </w:rPr>
        <w:t>The proposed system will help alumni and the concern institution to create strong bounding through sharing their experiences, views, ideas, guidance, motivation inputs and strategies.</w:t>
      </w:r>
      <w:r>
        <w:rPr>
          <w:rFonts w:ascii="Times New Roman" w:hAnsi="Times New Roman" w:cs="Times New Roman"/>
          <w:sz w:val="24"/>
          <w:szCs w:val="24"/>
        </w:rPr>
        <w:t xml:space="preserve"> </w:t>
      </w:r>
      <w:r w:rsidRPr="007548BA">
        <w:rPr>
          <w:rFonts w:ascii="Times New Roman" w:hAnsi="Times New Roman" w:cs="Times New Roman"/>
          <w:sz w:val="24"/>
          <w:szCs w:val="24"/>
        </w:rPr>
        <w:t>A system that will be able to manage alumni data of an institution and provide easy access to secure information at both ends.</w:t>
      </w:r>
      <w:r>
        <w:rPr>
          <w:rFonts w:ascii="Times New Roman" w:hAnsi="Times New Roman" w:cs="Times New Roman"/>
          <w:sz w:val="24"/>
          <w:szCs w:val="24"/>
        </w:rPr>
        <w:t xml:space="preserve"> </w:t>
      </w:r>
      <w:r w:rsidRPr="007548BA">
        <w:rPr>
          <w:rFonts w:ascii="Times New Roman" w:hAnsi="Times New Roman" w:cs="Times New Roman"/>
          <w:sz w:val="24"/>
          <w:szCs w:val="24"/>
        </w:rPr>
        <w:t xml:space="preserve">This portal highlights the feature of communication, which will enable the current students to have interaction with the alumni of the college for getting various updates regarding job opportunities like industrial trends and industrial events etc. The proposed system will be developed with </w:t>
      </w:r>
      <w:r w:rsidR="008071BC" w:rsidRPr="007548BA">
        <w:rPr>
          <w:rFonts w:ascii="Times New Roman" w:hAnsi="Times New Roman" w:cs="Times New Roman"/>
          <w:sz w:val="24"/>
          <w:szCs w:val="24"/>
        </w:rPr>
        <w:t>open-source</w:t>
      </w:r>
      <w:r w:rsidRPr="007548BA">
        <w:rPr>
          <w:rFonts w:ascii="Times New Roman" w:hAnsi="Times New Roman" w:cs="Times New Roman"/>
          <w:sz w:val="24"/>
          <w:szCs w:val="24"/>
        </w:rPr>
        <w:t xml:space="preserve"> platform on web.</w:t>
      </w:r>
      <w:r>
        <w:rPr>
          <w:rFonts w:ascii="Times New Roman" w:hAnsi="Times New Roman" w:cs="Times New Roman"/>
          <w:sz w:val="24"/>
          <w:szCs w:val="24"/>
        </w:rPr>
        <w:t xml:space="preserve"> </w:t>
      </w:r>
      <w:r w:rsidRPr="007548BA">
        <w:rPr>
          <w:rFonts w:ascii="Times New Roman" w:hAnsi="Times New Roman" w:cs="Times New Roman"/>
          <w:sz w:val="24"/>
          <w:szCs w:val="24"/>
        </w:rPr>
        <w:t>This will help the user to access the portal from any location.</w:t>
      </w:r>
      <w:r>
        <w:rPr>
          <w:rFonts w:ascii="Times New Roman" w:hAnsi="Times New Roman" w:cs="Times New Roman"/>
          <w:sz w:val="24"/>
          <w:szCs w:val="24"/>
        </w:rPr>
        <w:t xml:space="preserve"> </w:t>
      </w:r>
      <w:r w:rsidRPr="007548BA">
        <w:rPr>
          <w:rFonts w:ascii="Times New Roman" w:hAnsi="Times New Roman" w:cs="Times New Roman"/>
          <w:sz w:val="24"/>
          <w:szCs w:val="24"/>
        </w:rPr>
        <w:t>Few of the required web design packages will be developed for better understanding.</w:t>
      </w:r>
      <w:r>
        <w:rPr>
          <w:rFonts w:ascii="Times New Roman" w:hAnsi="Times New Roman" w:cs="Times New Roman"/>
          <w:sz w:val="24"/>
          <w:szCs w:val="24"/>
        </w:rPr>
        <w:t xml:space="preserve"> </w:t>
      </w:r>
      <w:r w:rsidRPr="007548BA">
        <w:rPr>
          <w:rFonts w:ascii="Times New Roman" w:hAnsi="Times New Roman" w:cs="Times New Roman"/>
          <w:sz w:val="24"/>
          <w:szCs w:val="24"/>
        </w:rPr>
        <w:t xml:space="preserve">Various reporting formats can be generated based on filtering strategies. The admin panel will </w:t>
      </w:r>
      <w:proofErr w:type="gramStart"/>
      <w:r w:rsidRPr="007548BA">
        <w:rPr>
          <w:rFonts w:ascii="Times New Roman" w:hAnsi="Times New Roman" w:cs="Times New Roman"/>
          <w:sz w:val="24"/>
          <w:szCs w:val="24"/>
        </w:rPr>
        <w:t>has</w:t>
      </w:r>
      <w:proofErr w:type="gramEnd"/>
      <w:r w:rsidRPr="007548BA">
        <w:rPr>
          <w:rFonts w:ascii="Times New Roman" w:hAnsi="Times New Roman" w:cs="Times New Roman"/>
          <w:sz w:val="24"/>
          <w:szCs w:val="24"/>
        </w:rPr>
        <w:t xml:space="preserve"> all the rights to control the complete operation of system and implement add on</w:t>
      </w:r>
      <w:r>
        <w:rPr>
          <w:rFonts w:ascii="Times New Roman" w:hAnsi="Times New Roman" w:cs="Times New Roman"/>
          <w:sz w:val="24"/>
          <w:szCs w:val="24"/>
        </w:rPr>
        <w:t>ce</w:t>
      </w:r>
      <w:r w:rsidRPr="007548BA">
        <w:rPr>
          <w:rFonts w:ascii="Times New Roman" w:hAnsi="Times New Roman" w:cs="Times New Roman"/>
          <w:sz w:val="24"/>
          <w:szCs w:val="24"/>
        </w:rPr>
        <w:t xml:space="preserve"> if required in future.</w:t>
      </w:r>
      <w:r>
        <w:rPr>
          <w:rFonts w:ascii="Times New Roman" w:hAnsi="Times New Roman" w:cs="Times New Roman"/>
          <w:sz w:val="24"/>
          <w:szCs w:val="24"/>
        </w:rPr>
        <w:t xml:space="preserve"> </w:t>
      </w:r>
      <w:r w:rsidRPr="007548BA">
        <w:rPr>
          <w:rFonts w:ascii="Times New Roman" w:hAnsi="Times New Roman" w:cs="Times New Roman"/>
          <w:sz w:val="24"/>
          <w:szCs w:val="24"/>
        </w:rPr>
        <w:t>The system will automatically list all alumni information their graduation and their status will be transferred from the student module to alumni module</w:t>
      </w:r>
      <w:r w:rsidRPr="007548BA">
        <w:rPr>
          <w:rFonts w:ascii="Times New Roman" w:hAnsi="Times New Roman" w:cs="Times New Roman"/>
        </w:rPr>
        <w:t>.</w:t>
      </w:r>
    </w:p>
    <w:p w14:paraId="5E49267B" w14:textId="375633F8" w:rsidR="007548BA" w:rsidRDefault="007548BA" w:rsidP="007548BA">
      <w:pPr>
        <w:spacing w:line="360" w:lineRule="auto"/>
        <w:ind w:firstLine="360"/>
        <w:rPr>
          <w:rFonts w:ascii="Times New Roman" w:hAnsi="Times New Roman" w:cs="Times New Roman"/>
        </w:rPr>
      </w:pPr>
    </w:p>
    <w:p w14:paraId="01149188" w14:textId="0D1FB91E" w:rsidR="007548BA" w:rsidRDefault="007548BA" w:rsidP="007548BA">
      <w:pPr>
        <w:spacing w:line="360" w:lineRule="auto"/>
        <w:ind w:firstLine="360"/>
        <w:rPr>
          <w:rFonts w:ascii="Times New Roman" w:hAnsi="Times New Roman" w:cs="Times New Roman"/>
        </w:rPr>
      </w:pPr>
    </w:p>
    <w:p w14:paraId="150D7BE9" w14:textId="4157479D" w:rsidR="007548BA" w:rsidRDefault="007548BA" w:rsidP="007548BA">
      <w:pPr>
        <w:spacing w:line="360" w:lineRule="auto"/>
        <w:ind w:firstLine="360"/>
        <w:rPr>
          <w:rFonts w:ascii="Times New Roman" w:hAnsi="Times New Roman" w:cs="Times New Roman"/>
        </w:rPr>
      </w:pPr>
    </w:p>
    <w:p w14:paraId="4C632970" w14:textId="1339964A" w:rsidR="007548BA" w:rsidRDefault="007548BA" w:rsidP="007548BA">
      <w:pPr>
        <w:spacing w:line="360" w:lineRule="auto"/>
        <w:ind w:firstLine="360"/>
        <w:rPr>
          <w:rFonts w:ascii="Times New Roman" w:hAnsi="Times New Roman" w:cs="Times New Roman"/>
        </w:rPr>
      </w:pPr>
    </w:p>
    <w:p w14:paraId="23475E3D" w14:textId="03F71D56" w:rsidR="007548BA" w:rsidRDefault="007548BA" w:rsidP="007548BA">
      <w:pPr>
        <w:spacing w:line="360" w:lineRule="auto"/>
        <w:ind w:firstLine="360"/>
        <w:rPr>
          <w:rFonts w:ascii="Times New Roman" w:hAnsi="Times New Roman" w:cs="Times New Roman"/>
        </w:rPr>
      </w:pPr>
    </w:p>
    <w:p w14:paraId="3A2D112F" w14:textId="6DF9009A" w:rsidR="007548BA" w:rsidRDefault="007548BA" w:rsidP="007548BA">
      <w:pPr>
        <w:spacing w:line="360" w:lineRule="auto"/>
        <w:ind w:firstLine="360"/>
        <w:rPr>
          <w:rFonts w:ascii="Times New Roman" w:hAnsi="Times New Roman" w:cs="Times New Roman"/>
        </w:rPr>
      </w:pPr>
    </w:p>
    <w:p w14:paraId="04990D8F" w14:textId="7EA9D2EE" w:rsidR="007548BA" w:rsidRDefault="007548BA" w:rsidP="007548BA">
      <w:pPr>
        <w:spacing w:line="360" w:lineRule="auto"/>
        <w:ind w:firstLine="360"/>
        <w:rPr>
          <w:rFonts w:ascii="Times New Roman" w:hAnsi="Times New Roman" w:cs="Times New Roman"/>
        </w:rPr>
      </w:pPr>
    </w:p>
    <w:p w14:paraId="540DE634" w14:textId="3445288A" w:rsidR="007548BA" w:rsidRDefault="007548BA" w:rsidP="007548BA">
      <w:pPr>
        <w:spacing w:line="360" w:lineRule="auto"/>
        <w:ind w:firstLine="360"/>
        <w:rPr>
          <w:rFonts w:ascii="Times New Roman" w:hAnsi="Times New Roman" w:cs="Times New Roman"/>
        </w:rPr>
      </w:pPr>
    </w:p>
    <w:p w14:paraId="5C311331" w14:textId="61BA2F91" w:rsidR="007548BA" w:rsidRDefault="007548BA" w:rsidP="007548BA">
      <w:pPr>
        <w:spacing w:line="360" w:lineRule="auto"/>
        <w:ind w:firstLine="360"/>
        <w:rPr>
          <w:rFonts w:ascii="Times New Roman" w:hAnsi="Times New Roman" w:cs="Times New Roman"/>
        </w:rPr>
      </w:pPr>
    </w:p>
    <w:p w14:paraId="3EBFB5AD" w14:textId="5BA98C2E" w:rsidR="007548BA" w:rsidRDefault="007548BA" w:rsidP="007548BA">
      <w:pPr>
        <w:spacing w:line="360" w:lineRule="auto"/>
        <w:ind w:firstLine="360"/>
        <w:rPr>
          <w:rFonts w:ascii="Times New Roman" w:hAnsi="Times New Roman" w:cs="Times New Roman"/>
        </w:rPr>
      </w:pPr>
    </w:p>
    <w:p w14:paraId="1273B4DA" w14:textId="7BEDD77F" w:rsidR="007548BA" w:rsidRDefault="007548BA" w:rsidP="007548BA">
      <w:pPr>
        <w:spacing w:line="360" w:lineRule="auto"/>
        <w:ind w:firstLine="360"/>
        <w:rPr>
          <w:rFonts w:ascii="Times New Roman" w:hAnsi="Times New Roman" w:cs="Times New Roman"/>
        </w:rPr>
      </w:pPr>
    </w:p>
    <w:p w14:paraId="3DAA901F" w14:textId="77777777" w:rsidR="007548BA" w:rsidRDefault="007548BA" w:rsidP="007548BA">
      <w:pPr>
        <w:spacing w:line="360" w:lineRule="auto"/>
        <w:ind w:firstLine="360"/>
        <w:rPr>
          <w:rFonts w:ascii="Times New Roman" w:hAnsi="Times New Roman" w:cs="Times New Roman"/>
        </w:rPr>
      </w:pPr>
    </w:p>
    <w:p w14:paraId="48904F5C" w14:textId="77777777" w:rsidR="007548BA" w:rsidRPr="007548BA" w:rsidRDefault="007548BA" w:rsidP="007548BA">
      <w:pPr>
        <w:spacing w:line="360" w:lineRule="auto"/>
        <w:ind w:firstLine="360"/>
        <w:rPr>
          <w:rFonts w:ascii="Times New Roman" w:hAnsi="Times New Roman" w:cs="Times New Roman"/>
          <w:b/>
          <w:bCs/>
          <w:sz w:val="28"/>
          <w:szCs w:val="28"/>
        </w:rPr>
      </w:pPr>
    </w:p>
    <w:p w14:paraId="4F2DB961" w14:textId="15142B55" w:rsidR="007548BA" w:rsidRDefault="0033207F" w:rsidP="0033207F">
      <w:pPr>
        <w:pStyle w:val="ListParagraph"/>
        <w:numPr>
          <w:ilvl w:val="0"/>
          <w:numId w:val="1"/>
        </w:numPr>
        <w:spacing w:line="360" w:lineRule="auto"/>
        <w:rPr>
          <w:rFonts w:ascii="Times New Roman" w:hAnsi="Times New Roman" w:cs="Times New Roman"/>
          <w:b/>
          <w:bCs/>
          <w:sz w:val="28"/>
          <w:szCs w:val="28"/>
        </w:rPr>
      </w:pPr>
      <w:r w:rsidRPr="007548BA">
        <w:rPr>
          <w:rFonts w:ascii="Times New Roman" w:hAnsi="Times New Roman" w:cs="Times New Roman"/>
          <w:b/>
          <w:bCs/>
          <w:sz w:val="28"/>
          <w:szCs w:val="28"/>
        </w:rPr>
        <w:lastRenderedPageBreak/>
        <w:t>INTRODUCTION</w:t>
      </w:r>
    </w:p>
    <w:p w14:paraId="41CF0670" w14:textId="77777777" w:rsidR="00A60452" w:rsidRDefault="00A60452" w:rsidP="00A60452">
      <w:pPr>
        <w:pStyle w:val="ListParagraph"/>
        <w:spacing w:line="360" w:lineRule="auto"/>
        <w:rPr>
          <w:rFonts w:ascii="Times New Roman" w:hAnsi="Times New Roman" w:cs="Times New Roman"/>
          <w:b/>
          <w:bCs/>
          <w:sz w:val="28"/>
          <w:szCs w:val="28"/>
        </w:rPr>
      </w:pPr>
    </w:p>
    <w:p w14:paraId="1196EBA5" w14:textId="3E36D71F" w:rsidR="00A60452" w:rsidRDefault="007548BA" w:rsidP="00A60452">
      <w:pPr>
        <w:pStyle w:val="ListParagraph"/>
        <w:spacing w:line="360" w:lineRule="auto"/>
        <w:ind w:firstLine="720"/>
        <w:rPr>
          <w:rFonts w:ascii="Times New Roman" w:hAnsi="Times New Roman" w:cs="Times New Roman"/>
          <w:sz w:val="24"/>
          <w:szCs w:val="24"/>
        </w:rPr>
      </w:pPr>
      <w:r w:rsidRPr="00A60452">
        <w:rPr>
          <w:rFonts w:ascii="Times New Roman" w:hAnsi="Times New Roman" w:cs="Times New Roman"/>
          <w:sz w:val="24"/>
          <w:szCs w:val="24"/>
        </w:rPr>
        <w:t xml:space="preserve">This alumni web portal will facilitate effective communication platform through profile viewing and sharing information within three stakeholders of the institute viz- College , Admin , Alumni. This system can be used as an application for the Alumni Information Database to manage the college information and </w:t>
      </w:r>
      <w:proofErr w:type="gramStart"/>
      <w:r w:rsidRPr="00A60452">
        <w:rPr>
          <w:rFonts w:ascii="Times New Roman" w:hAnsi="Times New Roman" w:cs="Times New Roman"/>
          <w:sz w:val="24"/>
          <w:szCs w:val="24"/>
        </w:rPr>
        <w:t>students</w:t>
      </w:r>
      <w:proofErr w:type="gramEnd"/>
      <w:r w:rsidRPr="00A60452">
        <w:rPr>
          <w:rFonts w:ascii="Times New Roman" w:hAnsi="Times New Roman" w:cs="Times New Roman"/>
          <w:sz w:val="24"/>
          <w:szCs w:val="24"/>
        </w:rPr>
        <w:t xml:space="preserve"> information. The system is an online application that can be accessed throughout the organization and outside customers as well with proper login provided</w:t>
      </w:r>
      <w:r w:rsidR="00A60452" w:rsidRPr="00A60452">
        <w:rPr>
          <w:rFonts w:ascii="Times New Roman" w:hAnsi="Times New Roman" w:cs="Times New Roman"/>
          <w:sz w:val="24"/>
          <w:szCs w:val="24"/>
        </w:rPr>
        <w:t>.</w:t>
      </w:r>
    </w:p>
    <w:p w14:paraId="58E79155" w14:textId="77777777" w:rsidR="00A60452" w:rsidRPr="00A60452" w:rsidRDefault="00A60452" w:rsidP="00A60452">
      <w:pPr>
        <w:pStyle w:val="ListParagraph"/>
        <w:spacing w:line="360" w:lineRule="auto"/>
        <w:ind w:firstLine="720"/>
        <w:rPr>
          <w:rFonts w:ascii="Times New Roman" w:hAnsi="Times New Roman" w:cs="Times New Roman"/>
          <w:sz w:val="24"/>
          <w:szCs w:val="24"/>
        </w:rPr>
      </w:pPr>
    </w:p>
    <w:p w14:paraId="35A95815" w14:textId="3CA4E663" w:rsidR="00A60452" w:rsidRDefault="00A60452" w:rsidP="00A60452">
      <w:pPr>
        <w:pStyle w:val="ListParagraph"/>
        <w:spacing w:line="360" w:lineRule="auto"/>
        <w:ind w:firstLine="720"/>
        <w:rPr>
          <w:rFonts w:ascii="Times New Roman" w:hAnsi="Times New Roman" w:cs="Times New Roman"/>
          <w:sz w:val="24"/>
          <w:szCs w:val="24"/>
        </w:rPr>
      </w:pPr>
      <w:r w:rsidRPr="00A60452">
        <w:rPr>
          <w:rFonts w:ascii="Times New Roman" w:hAnsi="Times New Roman" w:cs="Times New Roman"/>
          <w:sz w:val="24"/>
          <w:szCs w:val="24"/>
        </w:rPr>
        <w:t xml:space="preserve">The Alumni System is </w:t>
      </w:r>
      <w:proofErr w:type="gramStart"/>
      <w:r w:rsidRPr="00A60452">
        <w:rPr>
          <w:rFonts w:ascii="Times New Roman" w:hAnsi="Times New Roman" w:cs="Times New Roman"/>
          <w:sz w:val="24"/>
          <w:szCs w:val="24"/>
        </w:rPr>
        <w:t>web based</w:t>
      </w:r>
      <w:proofErr w:type="gramEnd"/>
      <w:r w:rsidRPr="00A60452">
        <w:rPr>
          <w:rFonts w:ascii="Times New Roman" w:hAnsi="Times New Roman" w:cs="Times New Roman"/>
          <w:sz w:val="24"/>
          <w:szCs w:val="24"/>
        </w:rPr>
        <w:t xml:space="preserve"> application which can act as an interactive medium between the old students and the institutes.</w:t>
      </w:r>
      <w:r>
        <w:rPr>
          <w:rFonts w:ascii="Times New Roman" w:hAnsi="Times New Roman" w:cs="Times New Roman"/>
          <w:sz w:val="24"/>
          <w:szCs w:val="24"/>
        </w:rPr>
        <w:t xml:space="preserve">  </w:t>
      </w:r>
      <w:r w:rsidRPr="00A60452">
        <w:rPr>
          <w:rFonts w:ascii="Times New Roman" w:hAnsi="Times New Roman" w:cs="Times New Roman"/>
          <w:sz w:val="24"/>
          <w:szCs w:val="24"/>
        </w:rPr>
        <w:t xml:space="preserve">The proposed system will help alumni and the concern institution to create strong bounding through sharing their experiences, views, ideas, guidance, motivational </w:t>
      </w:r>
      <w:proofErr w:type="gramStart"/>
      <w:r w:rsidRPr="00A60452">
        <w:rPr>
          <w:rFonts w:ascii="Times New Roman" w:hAnsi="Times New Roman" w:cs="Times New Roman"/>
          <w:sz w:val="24"/>
          <w:szCs w:val="24"/>
        </w:rPr>
        <w:t>inputs</w:t>
      </w:r>
      <w:proofErr w:type="gramEnd"/>
      <w:r w:rsidRPr="00A60452">
        <w:rPr>
          <w:rFonts w:ascii="Times New Roman" w:hAnsi="Times New Roman" w:cs="Times New Roman"/>
          <w:sz w:val="24"/>
          <w:szCs w:val="24"/>
        </w:rPr>
        <w:t xml:space="preserve"> and strategies.</w:t>
      </w:r>
      <w:r>
        <w:rPr>
          <w:rFonts w:ascii="Times New Roman" w:hAnsi="Times New Roman" w:cs="Times New Roman"/>
          <w:sz w:val="24"/>
          <w:szCs w:val="24"/>
        </w:rPr>
        <w:t xml:space="preserve"> </w:t>
      </w:r>
      <w:r w:rsidRPr="00A60452">
        <w:rPr>
          <w:rFonts w:ascii="Times New Roman" w:hAnsi="Times New Roman" w:cs="Times New Roman"/>
          <w:sz w:val="24"/>
          <w:szCs w:val="24"/>
        </w:rPr>
        <w:t>A user and admin can easily find information of regarding alumni. Once a student graduates from the institute, his/her professional life or career begins, with higher education playing an important role in establishing himself/herself in the profession.</w:t>
      </w:r>
    </w:p>
    <w:p w14:paraId="1D2725C1" w14:textId="77777777" w:rsidR="00A60452" w:rsidRDefault="00A60452" w:rsidP="00A60452">
      <w:pPr>
        <w:pStyle w:val="ListParagraph"/>
        <w:spacing w:line="360" w:lineRule="auto"/>
        <w:ind w:firstLine="720"/>
        <w:rPr>
          <w:rFonts w:ascii="Times New Roman" w:hAnsi="Times New Roman" w:cs="Times New Roman"/>
          <w:sz w:val="24"/>
          <w:szCs w:val="24"/>
        </w:rPr>
      </w:pPr>
    </w:p>
    <w:p w14:paraId="73AF9F7B" w14:textId="46BF5840" w:rsidR="00287744" w:rsidRPr="007548BA" w:rsidRDefault="00A60452" w:rsidP="00A60452">
      <w:pPr>
        <w:pStyle w:val="ListParagraph"/>
        <w:spacing w:line="360" w:lineRule="auto"/>
        <w:ind w:firstLine="720"/>
        <w:rPr>
          <w:rFonts w:ascii="Times New Roman" w:hAnsi="Times New Roman" w:cs="Times New Roman"/>
          <w:b/>
          <w:bCs/>
          <w:sz w:val="28"/>
          <w:szCs w:val="28"/>
        </w:rPr>
      </w:pPr>
      <w:r w:rsidRPr="00A60452">
        <w:rPr>
          <w:rFonts w:ascii="Times New Roman" w:hAnsi="Times New Roman" w:cs="Times New Roman"/>
          <w:sz w:val="24"/>
          <w:szCs w:val="24"/>
        </w:rPr>
        <w:t xml:space="preserve"> In respect of </w:t>
      </w:r>
      <w:proofErr w:type="gramStart"/>
      <w:r w:rsidRPr="00A60452">
        <w:rPr>
          <w:rFonts w:ascii="Times New Roman" w:hAnsi="Times New Roman" w:cs="Times New Roman"/>
          <w:sz w:val="24"/>
          <w:szCs w:val="24"/>
        </w:rPr>
        <w:t>College</w:t>
      </w:r>
      <w:proofErr w:type="gramEnd"/>
      <w:r w:rsidRPr="00A60452">
        <w:rPr>
          <w:rFonts w:ascii="Times New Roman" w:hAnsi="Times New Roman" w:cs="Times New Roman"/>
          <w:sz w:val="24"/>
          <w:szCs w:val="24"/>
        </w:rPr>
        <w:t>, it has been our experience that from the very beginning, the alumni have maintained personal contacts with one another, rather than use the channel of Alumni Association.</w:t>
      </w:r>
      <w:r>
        <w:rPr>
          <w:rFonts w:ascii="Times New Roman" w:hAnsi="Times New Roman" w:cs="Times New Roman"/>
          <w:sz w:val="24"/>
          <w:szCs w:val="24"/>
        </w:rPr>
        <w:t xml:space="preserve"> </w:t>
      </w:r>
      <w:r w:rsidRPr="00A60452">
        <w:rPr>
          <w:rFonts w:ascii="Times New Roman" w:hAnsi="Times New Roman" w:cs="Times New Roman"/>
          <w:sz w:val="24"/>
          <w:szCs w:val="24"/>
        </w:rPr>
        <w:t>The advancements in information technology have certainly helped in creating new resources such as alumni web pages, list servers etc., so as to permit greater interactions between the alumni</w:t>
      </w:r>
      <w:r>
        <w:t>.</w:t>
      </w:r>
      <w:r w:rsidR="0033207F" w:rsidRPr="007548BA">
        <w:rPr>
          <w:rFonts w:ascii="Times New Roman" w:hAnsi="Times New Roman" w:cs="Times New Roman"/>
          <w:b/>
          <w:bCs/>
          <w:sz w:val="28"/>
          <w:szCs w:val="28"/>
        </w:rPr>
        <w:t xml:space="preserve"> </w:t>
      </w:r>
    </w:p>
    <w:p w14:paraId="27895D79" w14:textId="5BD3B0CA" w:rsidR="003D7BC7" w:rsidRDefault="003D7BC7" w:rsidP="0033207F">
      <w:pPr>
        <w:spacing w:line="360" w:lineRule="auto"/>
        <w:rPr>
          <w:rFonts w:ascii="Times New Roman" w:hAnsi="Times New Roman" w:cs="Times New Roman"/>
          <w:b/>
          <w:bCs/>
          <w:sz w:val="24"/>
          <w:szCs w:val="24"/>
        </w:rPr>
      </w:pPr>
    </w:p>
    <w:p w14:paraId="63321A4F" w14:textId="01E02307" w:rsidR="003D7BC7" w:rsidRDefault="003D7BC7" w:rsidP="0033207F">
      <w:pPr>
        <w:spacing w:line="360" w:lineRule="auto"/>
        <w:rPr>
          <w:rFonts w:ascii="Times New Roman" w:hAnsi="Times New Roman" w:cs="Times New Roman"/>
          <w:b/>
          <w:bCs/>
          <w:sz w:val="24"/>
          <w:szCs w:val="24"/>
        </w:rPr>
      </w:pPr>
    </w:p>
    <w:p w14:paraId="0EAC62B7" w14:textId="0653CF8B" w:rsidR="00A60452" w:rsidRDefault="00A60452" w:rsidP="0033207F">
      <w:pPr>
        <w:spacing w:line="360" w:lineRule="auto"/>
        <w:rPr>
          <w:rFonts w:ascii="Times New Roman" w:hAnsi="Times New Roman" w:cs="Times New Roman"/>
          <w:b/>
          <w:bCs/>
          <w:sz w:val="24"/>
          <w:szCs w:val="24"/>
        </w:rPr>
      </w:pPr>
    </w:p>
    <w:p w14:paraId="584DAF6F" w14:textId="3750080C" w:rsidR="00A60452" w:rsidRDefault="00A60452" w:rsidP="0033207F">
      <w:pPr>
        <w:spacing w:line="360" w:lineRule="auto"/>
        <w:rPr>
          <w:rFonts w:ascii="Times New Roman" w:hAnsi="Times New Roman" w:cs="Times New Roman"/>
          <w:b/>
          <w:bCs/>
          <w:sz w:val="24"/>
          <w:szCs w:val="24"/>
        </w:rPr>
      </w:pPr>
    </w:p>
    <w:p w14:paraId="14517C38" w14:textId="15172B3E" w:rsidR="00A60452" w:rsidRDefault="00A60452" w:rsidP="0033207F">
      <w:pPr>
        <w:spacing w:line="360" w:lineRule="auto"/>
        <w:rPr>
          <w:rFonts w:ascii="Times New Roman" w:hAnsi="Times New Roman" w:cs="Times New Roman"/>
          <w:b/>
          <w:bCs/>
          <w:sz w:val="24"/>
          <w:szCs w:val="24"/>
        </w:rPr>
      </w:pPr>
    </w:p>
    <w:p w14:paraId="34E29429" w14:textId="735AA9EE" w:rsidR="00A60452" w:rsidRDefault="00A60452" w:rsidP="0033207F">
      <w:pPr>
        <w:spacing w:line="360" w:lineRule="auto"/>
        <w:rPr>
          <w:rFonts w:ascii="Times New Roman" w:hAnsi="Times New Roman" w:cs="Times New Roman"/>
          <w:b/>
          <w:bCs/>
          <w:sz w:val="24"/>
          <w:szCs w:val="24"/>
        </w:rPr>
      </w:pPr>
    </w:p>
    <w:p w14:paraId="783602C6" w14:textId="4B1554C0" w:rsidR="00A60452" w:rsidRDefault="00A60452" w:rsidP="0033207F">
      <w:pPr>
        <w:spacing w:line="360" w:lineRule="auto"/>
        <w:rPr>
          <w:rFonts w:ascii="Times New Roman" w:hAnsi="Times New Roman" w:cs="Times New Roman"/>
          <w:b/>
          <w:bCs/>
          <w:sz w:val="24"/>
          <w:szCs w:val="24"/>
        </w:rPr>
      </w:pPr>
    </w:p>
    <w:p w14:paraId="0C61161B" w14:textId="0399C0CF" w:rsidR="00A60452" w:rsidRDefault="00A60452" w:rsidP="0033207F">
      <w:pPr>
        <w:spacing w:line="360" w:lineRule="auto"/>
        <w:rPr>
          <w:rFonts w:ascii="Times New Roman" w:hAnsi="Times New Roman" w:cs="Times New Roman"/>
          <w:b/>
          <w:bCs/>
          <w:sz w:val="24"/>
          <w:szCs w:val="24"/>
        </w:rPr>
      </w:pPr>
    </w:p>
    <w:p w14:paraId="3C86851D" w14:textId="29FEC772" w:rsidR="00A60452" w:rsidRDefault="00C611D6" w:rsidP="0033207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2.</w:t>
      </w:r>
      <w:r w:rsidR="00A60452">
        <w:rPr>
          <w:rFonts w:ascii="Times New Roman" w:hAnsi="Times New Roman" w:cs="Times New Roman"/>
          <w:b/>
          <w:bCs/>
          <w:sz w:val="24"/>
          <w:szCs w:val="24"/>
        </w:rPr>
        <w:t>DATA FLOW DIAGRAM</w:t>
      </w:r>
    </w:p>
    <w:p w14:paraId="2E362D5E" w14:textId="4B9A21B7" w:rsidR="003422E7" w:rsidRDefault="003422E7" w:rsidP="0033207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30C4411" wp14:editId="65AC7F42">
            <wp:extent cx="5649190" cy="5730240"/>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654219" cy="5735341"/>
                    </a:xfrm>
                    <a:prstGeom prst="rect">
                      <a:avLst/>
                    </a:prstGeom>
                  </pic:spPr>
                </pic:pic>
              </a:graphicData>
            </a:graphic>
          </wp:inline>
        </w:drawing>
      </w:r>
    </w:p>
    <w:p w14:paraId="0E3CAF8F" w14:textId="4927C0A3" w:rsidR="00A60452" w:rsidRDefault="00A60452" w:rsidP="0033207F">
      <w:pPr>
        <w:spacing w:line="360" w:lineRule="auto"/>
        <w:rPr>
          <w:rFonts w:ascii="Times New Roman" w:hAnsi="Times New Roman" w:cs="Times New Roman"/>
          <w:b/>
          <w:bCs/>
          <w:sz w:val="24"/>
          <w:szCs w:val="24"/>
        </w:rPr>
      </w:pPr>
    </w:p>
    <w:p w14:paraId="15161631" w14:textId="0B5E1BA3" w:rsidR="00A60452" w:rsidRDefault="00A60452" w:rsidP="0033207F">
      <w:pPr>
        <w:spacing w:line="360" w:lineRule="auto"/>
        <w:rPr>
          <w:rFonts w:ascii="Times New Roman" w:hAnsi="Times New Roman" w:cs="Times New Roman"/>
          <w:b/>
          <w:bCs/>
          <w:sz w:val="24"/>
          <w:szCs w:val="24"/>
        </w:rPr>
      </w:pPr>
    </w:p>
    <w:p w14:paraId="3456FAC8" w14:textId="07DF97D6" w:rsidR="00A60452" w:rsidRDefault="00A60452" w:rsidP="0033207F">
      <w:pPr>
        <w:spacing w:line="360" w:lineRule="auto"/>
        <w:rPr>
          <w:rFonts w:ascii="Times New Roman" w:hAnsi="Times New Roman" w:cs="Times New Roman"/>
          <w:b/>
          <w:bCs/>
          <w:sz w:val="24"/>
          <w:szCs w:val="24"/>
        </w:rPr>
      </w:pPr>
    </w:p>
    <w:p w14:paraId="27D0A3AB" w14:textId="0A239012" w:rsidR="00A60452" w:rsidRDefault="00A60452" w:rsidP="0033207F">
      <w:pPr>
        <w:spacing w:line="360" w:lineRule="auto"/>
        <w:rPr>
          <w:rFonts w:ascii="Times New Roman" w:hAnsi="Times New Roman" w:cs="Times New Roman"/>
          <w:b/>
          <w:bCs/>
          <w:sz w:val="24"/>
          <w:szCs w:val="24"/>
        </w:rPr>
      </w:pPr>
    </w:p>
    <w:p w14:paraId="115AB7D1" w14:textId="604A8605" w:rsidR="00A60452" w:rsidRDefault="00A60452" w:rsidP="0033207F">
      <w:pPr>
        <w:spacing w:line="360" w:lineRule="auto"/>
        <w:rPr>
          <w:rFonts w:ascii="Times New Roman" w:hAnsi="Times New Roman" w:cs="Times New Roman"/>
          <w:b/>
          <w:bCs/>
          <w:sz w:val="24"/>
          <w:szCs w:val="24"/>
        </w:rPr>
      </w:pPr>
    </w:p>
    <w:p w14:paraId="26045764" w14:textId="0F996E8C" w:rsidR="00A60452" w:rsidRDefault="00A60452" w:rsidP="0033207F">
      <w:pPr>
        <w:spacing w:line="360" w:lineRule="auto"/>
        <w:rPr>
          <w:rFonts w:ascii="Times New Roman" w:hAnsi="Times New Roman" w:cs="Times New Roman"/>
          <w:b/>
          <w:bCs/>
          <w:sz w:val="24"/>
          <w:szCs w:val="24"/>
        </w:rPr>
      </w:pPr>
    </w:p>
    <w:p w14:paraId="0C32B4D3" w14:textId="104FAC77" w:rsidR="00A60452" w:rsidRDefault="00A60452" w:rsidP="0033207F">
      <w:pPr>
        <w:spacing w:line="360" w:lineRule="auto"/>
        <w:rPr>
          <w:rFonts w:ascii="Times New Roman" w:hAnsi="Times New Roman" w:cs="Times New Roman"/>
          <w:b/>
          <w:bCs/>
          <w:sz w:val="24"/>
          <w:szCs w:val="24"/>
        </w:rPr>
      </w:pPr>
    </w:p>
    <w:p w14:paraId="5B981258" w14:textId="74048DE3" w:rsidR="00A60452" w:rsidRDefault="00A60452" w:rsidP="0033207F">
      <w:pPr>
        <w:spacing w:line="360" w:lineRule="auto"/>
        <w:rPr>
          <w:rFonts w:ascii="Times New Roman" w:hAnsi="Times New Roman" w:cs="Times New Roman"/>
          <w:b/>
          <w:bCs/>
          <w:sz w:val="24"/>
          <w:szCs w:val="24"/>
        </w:rPr>
      </w:pPr>
    </w:p>
    <w:p w14:paraId="6DC42816" w14:textId="1942C01E" w:rsidR="00A60452" w:rsidRDefault="00A60452" w:rsidP="0033207F">
      <w:pPr>
        <w:spacing w:line="360" w:lineRule="auto"/>
        <w:rPr>
          <w:rFonts w:ascii="Times New Roman" w:hAnsi="Times New Roman" w:cs="Times New Roman"/>
          <w:b/>
          <w:bCs/>
          <w:sz w:val="24"/>
          <w:szCs w:val="24"/>
        </w:rPr>
      </w:pPr>
    </w:p>
    <w:p w14:paraId="30D0F692" w14:textId="5B90174E" w:rsidR="00A60452" w:rsidRDefault="00A60452" w:rsidP="0033207F">
      <w:pPr>
        <w:spacing w:line="360" w:lineRule="auto"/>
        <w:rPr>
          <w:rFonts w:ascii="Times New Roman" w:hAnsi="Times New Roman" w:cs="Times New Roman"/>
          <w:b/>
          <w:bCs/>
          <w:sz w:val="24"/>
          <w:szCs w:val="24"/>
        </w:rPr>
      </w:pPr>
    </w:p>
    <w:p w14:paraId="41DAE420" w14:textId="056E82D5" w:rsidR="00A60452" w:rsidRDefault="00A60452" w:rsidP="0033207F">
      <w:pPr>
        <w:spacing w:line="360" w:lineRule="auto"/>
        <w:rPr>
          <w:rFonts w:ascii="Times New Roman" w:hAnsi="Times New Roman" w:cs="Times New Roman"/>
          <w:b/>
          <w:bCs/>
          <w:sz w:val="24"/>
          <w:szCs w:val="24"/>
        </w:rPr>
      </w:pPr>
    </w:p>
    <w:p w14:paraId="7B9DEBBC" w14:textId="74697AA3" w:rsidR="00A60452" w:rsidRDefault="00A60452" w:rsidP="0033207F">
      <w:pPr>
        <w:spacing w:line="360" w:lineRule="auto"/>
        <w:rPr>
          <w:rFonts w:ascii="Times New Roman" w:hAnsi="Times New Roman" w:cs="Times New Roman"/>
          <w:b/>
          <w:bCs/>
          <w:sz w:val="24"/>
          <w:szCs w:val="24"/>
        </w:rPr>
      </w:pPr>
    </w:p>
    <w:p w14:paraId="0D92BC6C" w14:textId="515342CA" w:rsidR="00A60452" w:rsidRDefault="00A60452" w:rsidP="0033207F">
      <w:pPr>
        <w:spacing w:line="360" w:lineRule="auto"/>
        <w:rPr>
          <w:rFonts w:ascii="Times New Roman" w:hAnsi="Times New Roman" w:cs="Times New Roman"/>
          <w:b/>
          <w:bCs/>
          <w:sz w:val="24"/>
          <w:szCs w:val="24"/>
        </w:rPr>
      </w:pPr>
    </w:p>
    <w:p w14:paraId="02362B22" w14:textId="73217278" w:rsidR="00A60452" w:rsidRDefault="00A60452" w:rsidP="0033207F">
      <w:pPr>
        <w:spacing w:line="360" w:lineRule="auto"/>
        <w:rPr>
          <w:rFonts w:ascii="Times New Roman" w:hAnsi="Times New Roman" w:cs="Times New Roman"/>
          <w:b/>
          <w:bCs/>
          <w:sz w:val="24"/>
          <w:szCs w:val="24"/>
        </w:rPr>
      </w:pPr>
    </w:p>
    <w:p w14:paraId="65314B7F" w14:textId="5092F65B" w:rsidR="00A60452" w:rsidRDefault="00A60452" w:rsidP="0033207F">
      <w:pPr>
        <w:spacing w:line="360" w:lineRule="auto"/>
        <w:rPr>
          <w:rFonts w:ascii="Times New Roman" w:hAnsi="Times New Roman" w:cs="Times New Roman"/>
          <w:b/>
          <w:bCs/>
          <w:sz w:val="24"/>
          <w:szCs w:val="24"/>
        </w:rPr>
      </w:pPr>
    </w:p>
    <w:p w14:paraId="3101F20D" w14:textId="32AFB344" w:rsidR="00A60452" w:rsidRDefault="00A60452" w:rsidP="0033207F">
      <w:pPr>
        <w:spacing w:line="360" w:lineRule="auto"/>
        <w:rPr>
          <w:rFonts w:ascii="Times New Roman" w:hAnsi="Times New Roman" w:cs="Times New Roman"/>
          <w:b/>
          <w:bCs/>
          <w:sz w:val="24"/>
          <w:szCs w:val="24"/>
        </w:rPr>
      </w:pPr>
    </w:p>
    <w:p w14:paraId="197D09AD" w14:textId="6CE900BF" w:rsidR="00A60452" w:rsidRDefault="00A60452" w:rsidP="0033207F">
      <w:pPr>
        <w:spacing w:line="360" w:lineRule="auto"/>
        <w:rPr>
          <w:rFonts w:ascii="Times New Roman" w:hAnsi="Times New Roman" w:cs="Times New Roman"/>
          <w:b/>
          <w:bCs/>
          <w:sz w:val="24"/>
          <w:szCs w:val="24"/>
        </w:rPr>
      </w:pPr>
    </w:p>
    <w:p w14:paraId="41CE837E" w14:textId="2A974607" w:rsidR="00A60452" w:rsidRDefault="00A60452" w:rsidP="0033207F">
      <w:pPr>
        <w:spacing w:line="360" w:lineRule="auto"/>
        <w:rPr>
          <w:rFonts w:ascii="Times New Roman" w:hAnsi="Times New Roman" w:cs="Times New Roman"/>
          <w:b/>
          <w:bCs/>
          <w:sz w:val="24"/>
          <w:szCs w:val="24"/>
        </w:rPr>
      </w:pPr>
    </w:p>
    <w:p w14:paraId="08663870" w14:textId="548FD583" w:rsidR="00A60452" w:rsidRDefault="00A60452" w:rsidP="0033207F">
      <w:pPr>
        <w:spacing w:line="360" w:lineRule="auto"/>
        <w:rPr>
          <w:rFonts w:ascii="Times New Roman" w:hAnsi="Times New Roman" w:cs="Times New Roman"/>
          <w:b/>
          <w:bCs/>
          <w:sz w:val="24"/>
          <w:szCs w:val="24"/>
        </w:rPr>
      </w:pPr>
    </w:p>
    <w:p w14:paraId="2CFEDE9A" w14:textId="48AE95E2" w:rsidR="00A60452" w:rsidRDefault="00A60452" w:rsidP="0033207F">
      <w:pPr>
        <w:spacing w:line="360" w:lineRule="auto"/>
        <w:rPr>
          <w:rFonts w:ascii="Times New Roman" w:hAnsi="Times New Roman" w:cs="Times New Roman"/>
          <w:b/>
          <w:bCs/>
          <w:sz w:val="24"/>
          <w:szCs w:val="24"/>
        </w:rPr>
      </w:pPr>
    </w:p>
    <w:p w14:paraId="6CB8D411" w14:textId="77777777" w:rsidR="00A60452" w:rsidRDefault="00A60452" w:rsidP="0033207F">
      <w:pPr>
        <w:spacing w:line="360" w:lineRule="auto"/>
        <w:rPr>
          <w:rFonts w:ascii="Times New Roman" w:hAnsi="Times New Roman" w:cs="Times New Roman"/>
          <w:b/>
          <w:bCs/>
          <w:sz w:val="24"/>
          <w:szCs w:val="24"/>
        </w:rPr>
      </w:pPr>
    </w:p>
    <w:p w14:paraId="01E33E98" w14:textId="77777777" w:rsidR="00A60452" w:rsidRDefault="00A60452" w:rsidP="0033207F">
      <w:pPr>
        <w:spacing w:line="360" w:lineRule="auto"/>
        <w:rPr>
          <w:rFonts w:ascii="Times New Roman" w:hAnsi="Times New Roman" w:cs="Times New Roman"/>
          <w:b/>
          <w:bCs/>
          <w:sz w:val="24"/>
          <w:szCs w:val="24"/>
        </w:rPr>
      </w:pPr>
    </w:p>
    <w:p w14:paraId="70EF2DD7" w14:textId="22BE96EF" w:rsidR="003D7BC7" w:rsidRDefault="003D7BC7" w:rsidP="0033207F">
      <w:pPr>
        <w:spacing w:line="360" w:lineRule="auto"/>
        <w:rPr>
          <w:rFonts w:ascii="Times New Roman" w:hAnsi="Times New Roman" w:cs="Times New Roman"/>
          <w:b/>
          <w:bCs/>
          <w:sz w:val="24"/>
          <w:szCs w:val="24"/>
        </w:rPr>
      </w:pPr>
    </w:p>
    <w:p w14:paraId="04B102C1" w14:textId="45CCE9E4" w:rsidR="003D7BC7" w:rsidRPr="005E0A83" w:rsidRDefault="00C611D6" w:rsidP="0033207F">
      <w:pPr>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3D7BC7" w:rsidRPr="005E0A83">
        <w:rPr>
          <w:rFonts w:ascii="Times New Roman" w:hAnsi="Times New Roman" w:cs="Times New Roman"/>
          <w:b/>
          <w:bCs/>
          <w:sz w:val="28"/>
          <w:szCs w:val="28"/>
        </w:rPr>
        <w:t>HARDWARE AND SOFTWARE REQUIREMENTS</w:t>
      </w:r>
    </w:p>
    <w:p w14:paraId="46EA6978" w14:textId="29DCEF45" w:rsidR="003D7BC7" w:rsidRPr="005E0A83" w:rsidRDefault="003D7BC7" w:rsidP="0033207F">
      <w:pPr>
        <w:spacing w:line="360" w:lineRule="auto"/>
        <w:rPr>
          <w:rFonts w:ascii="Times New Roman" w:hAnsi="Times New Roman" w:cs="Times New Roman"/>
          <w:b/>
          <w:bCs/>
          <w:sz w:val="28"/>
          <w:szCs w:val="28"/>
        </w:rPr>
      </w:pPr>
    </w:p>
    <w:p w14:paraId="1BD3F945" w14:textId="6F9640A7" w:rsidR="003D7BC7" w:rsidRPr="005E0A83" w:rsidRDefault="003D7BC7" w:rsidP="0033207F">
      <w:pPr>
        <w:spacing w:line="360" w:lineRule="auto"/>
        <w:rPr>
          <w:rFonts w:ascii="Times New Roman" w:hAnsi="Times New Roman" w:cs="Times New Roman"/>
          <w:b/>
          <w:bCs/>
          <w:sz w:val="24"/>
          <w:szCs w:val="24"/>
        </w:rPr>
      </w:pPr>
      <w:r w:rsidRPr="005E0A83">
        <w:rPr>
          <w:rFonts w:ascii="Times New Roman" w:hAnsi="Times New Roman" w:cs="Times New Roman"/>
          <w:b/>
          <w:bCs/>
          <w:sz w:val="24"/>
          <w:szCs w:val="24"/>
        </w:rPr>
        <w:t>HARDWARE REQUIREMENTS</w:t>
      </w:r>
    </w:p>
    <w:p w14:paraId="036D5CF3" w14:textId="77777777" w:rsidR="005E0A83" w:rsidRDefault="005E0A83" w:rsidP="0033207F">
      <w:pPr>
        <w:spacing w:line="360" w:lineRule="auto"/>
        <w:rPr>
          <w:rFonts w:ascii="Times New Roman" w:hAnsi="Times New Roman" w:cs="Times New Roman"/>
          <w:sz w:val="24"/>
          <w:szCs w:val="24"/>
        </w:rPr>
      </w:pPr>
    </w:p>
    <w:p w14:paraId="723B3F30" w14:textId="6191E7C9" w:rsidR="005E0A83" w:rsidRPr="005E0A83" w:rsidRDefault="005E0A83" w:rsidP="0033207F">
      <w:pPr>
        <w:spacing w:line="360" w:lineRule="auto"/>
        <w:rPr>
          <w:rFonts w:ascii="Times New Roman" w:hAnsi="Times New Roman" w:cs="Times New Roman"/>
          <w:sz w:val="24"/>
          <w:szCs w:val="24"/>
        </w:rPr>
      </w:pPr>
      <w:r w:rsidRPr="005E0A83">
        <w:rPr>
          <w:rFonts w:ascii="Times New Roman" w:hAnsi="Times New Roman" w:cs="Times New Roman"/>
          <w:sz w:val="24"/>
          <w:szCs w:val="24"/>
        </w:rPr>
        <w:t>PROCESSOR</w:t>
      </w:r>
      <w:r>
        <w:rPr>
          <w:rFonts w:ascii="Times New Roman" w:hAnsi="Times New Roman" w:cs="Times New Roman"/>
          <w:sz w:val="24"/>
          <w:szCs w:val="24"/>
        </w:rPr>
        <w:t xml:space="preserve">    </w:t>
      </w:r>
      <w:r w:rsidR="00F46B64">
        <w:rPr>
          <w:rFonts w:ascii="Times New Roman" w:hAnsi="Times New Roman" w:cs="Times New Roman"/>
          <w:sz w:val="24"/>
          <w:szCs w:val="24"/>
        </w:rPr>
        <w:t xml:space="preserve"> :</w:t>
      </w:r>
      <w:r w:rsidR="00FD29D9">
        <w:rPr>
          <w:rFonts w:ascii="Times New Roman" w:hAnsi="Times New Roman" w:cs="Times New Roman"/>
          <w:sz w:val="24"/>
          <w:szCs w:val="24"/>
        </w:rPr>
        <w:t xml:space="preserve"> </w:t>
      </w:r>
      <w:r w:rsidR="00F46B64">
        <w:rPr>
          <w:rFonts w:ascii="Times New Roman" w:hAnsi="Times New Roman" w:cs="Times New Roman"/>
          <w:sz w:val="24"/>
          <w:szCs w:val="24"/>
        </w:rPr>
        <w:t xml:space="preserve"> </w:t>
      </w:r>
      <w:r w:rsidR="00BA0D82">
        <w:rPr>
          <w:rFonts w:ascii="Times New Roman" w:hAnsi="Times New Roman" w:cs="Times New Roman"/>
          <w:sz w:val="24"/>
          <w:szCs w:val="24"/>
        </w:rPr>
        <w:t xml:space="preserve"> </w:t>
      </w:r>
      <w:r w:rsidR="00F46B64">
        <w:rPr>
          <w:rFonts w:ascii="Times New Roman" w:hAnsi="Times New Roman" w:cs="Times New Roman"/>
          <w:sz w:val="24"/>
          <w:szCs w:val="24"/>
        </w:rPr>
        <w:t>i3</w:t>
      </w:r>
      <w:r w:rsidR="00BA0D82">
        <w:rPr>
          <w:rFonts w:ascii="Times New Roman" w:hAnsi="Times New Roman" w:cs="Times New Roman"/>
          <w:sz w:val="24"/>
          <w:szCs w:val="24"/>
        </w:rPr>
        <w:t xml:space="preserve"> PROCESSOR</w:t>
      </w:r>
    </w:p>
    <w:p w14:paraId="40489326" w14:textId="2E35428C" w:rsidR="005E0A83" w:rsidRPr="005E0A83" w:rsidRDefault="005E0A83" w:rsidP="0033207F">
      <w:pPr>
        <w:spacing w:line="360" w:lineRule="auto"/>
        <w:rPr>
          <w:rFonts w:ascii="Times New Roman" w:hAnsi="Times New Roman" w:cs="Times New Roman"/>
          <w:sz w:val="24"/>
          <w:szCs w:val="24"/>
        </w:rPr>
      </w:pPr>
      <w:r w:rsidRPr="005E0A83">
        <w:rPr>
          <w:rFonts w:ascii="Times New Roman" w:hAnsi="Times New Roman" w:cs="Times New Roman"/>
          <w:sz w:val="24"/>
          <w:szCs w:val="24"/>
        </w:rPr>
        <w:t>HARDDISK</w:t>
      </w:r>
      <w:r w:rsidR="00F46B64">
        <w:rPr>
          <w:rFonts w:ascii="Times New Roman" w:hAnsi="Times New Roman" w:cs="Times New Roman"/>
          <w:sz w:val="24"/>
          <w:szCs w:val="24"/>
        </w:rPr>
        <w:t xml:space="preserve">       :</w:t>
      </w:r>
      <w:r w:rsidR="00BA0D82">
        <w:rPr>
          <w:rFonts w:ascii="Times New Roman" w:hAnsi="Times New Roman" w:cs="Times New Roman"/>
          <w:sz w:val="24"/>
          <w:szCs w:val="24"/>
        </w:rPr>
        <w:t xml:space="preserve">   1TB</w:t>
      </w:r>
    </w:p>
    <w:p w14:paraId="5AAD1D46" w14:textId="7D9FD04A" w:rsidR="005E0A83" w:rsidRDefault="005E0A83" w:rsidP="0033207F">
      <w:pPr>
        <w:spacing w:line="360" w:lineRule="auto"/>
        <w:rPr>
          <w:rFonts w:ascii="Times New Roman" w:hAnsi="Times New Roman" w:cs="Times New Roman"/>
          <w:sz w:val="24"/>
          <w:szCs w:val="24"/>
        </w:rPr>
      </w:pPr>
      <w:r w:rsidRPr="005E0A83">
        <w:rPr>
          <w:rFonts w:ascii="Times New Roman" w:hAnsi="Times New Roman" w:cs="Times New Roman"/>
          <w:sz w:val="24"/>
          <w:szCs w:val="24"/>
        </w:rPr>
        <w:t>MONITOR</w:t>
      </w:r>
      <w:r w:rsidR="00F46B64">
        <w:rPr>
          <w:rFonts w:ascii="Times New Roman" w:hAnsi="Times New Roman" w:cs="Times New Roman"/>
          <w:sz w:val="24"/>
          <w:szCs w:val="24"/>
        </w:rPr>
        <w:t xml:space="preserve">         :</w:t>
      </w:r>
      <w:r w:rsidR="00BA0D82">
        <w:rPr>
          <w:rFonts w:ascii="Times New Roman" w:hAnsi="Times New Roman" w:cs="Times New Roman"/>
          <w:sz w:val="24"/>
          <w:szCs w:val="24"/>
        </w:rPr>
        <w:t xml:space="preserve">   1</w:t>
      </w:r>
      <w:r w:rsidR="004629DF">
        <w:rPr>
          <w:rFonts w:ascii="Times New Roman" w:hAnsi="Times New Roman" w:cs="Times New Roman"/>
          <w:sz w:val="24"/>
          <w:szCs w:val="24"/>
        </w:rPr>
        <w:t>5’Color</w:t>
      </w:r>
    </w:p>
    <w:p w14:paraId="57CF3615" w14:textId="256D53A0" w:rsidR="005E0A83" w:rsidRDefault="005E0A83" w:rsidP="0033207F">
      <w:pPr>
        <w:spacing w:line="360" w:lineRule="auto"/>
        <w:rPr>
          <w:rFonts w:ascii="Times New Roman" w:hAnsi="Times New Roman" w:cs="Times New Roman"/>
          <w:sz w:val="24"/>
          <w:szCs w:val="24"/>
        </w:rPr>
      </w:pPr>
      <w:r>
        <w:rPr>
          <w:rFonts w:ascii="Times New Roman" w:hAnsi="Times New Roman" w:cs="Times New Roman"/>
          <w:sz w:val="24"/>
          <w:szCs w:val="24"/>
        </w:rPr>
        <w:t>RAM</w:t>
      </w:r>
      <w:r w:rsidR="00F46B64">
        <w:rPr>
          <w:rFonts w:ascii="Times New Roman" w:hAnsi="Times New Roman" w:cs="Times New Roman"/>
          <w:sz w:val="24"/>
          <w:szCs w:val="24"/>
        </w:rPr>
        <w:t xml:space="preserve">                   :</w:t>
      </w:r>
      <w:r w:rsidR="004629DF">
        <w:rPr>
          <w:rFonts w:ascii="Times New Roman" w:hAnsi="Times New Roman" w:cs="Times New Roman"/>
          <w:sz w:val="24"/>
          <w:szCs w:val="24"/>
        </w:rPr>
        <w:t xml:space="preserve">   4GB</w:t>
      </w:r>
    </w:p>
    <w:p w14:paraId="0036000F" w14:textId="32ACE404" w:rsidR="005E0A83" w:rsidRDefault="005E0A83" w:rsidP="0033207F">
      <w:pPr>
        <w:spacing w:line="360" w:lineRule="auto"/>
        <w:rPr>
          <w:rFonts w:ascii="Times New Roman" w:hAnsi="Times New Roman" w:cs="Times New Roman"/>
          <w:sz w:val="24"/>
          <w:szCs w:val="24"/>
        </w:rPr>
      </w:pPr>
    </w:p>
    <w:p w14:paraId="2DB43982" w14:textId="760F0019" w:rsidR="005E0A83" w:rsidRDefault="005E0A83" w:rsidP="0033207F">
      <w:pPr>
        <w:spacing w:line="360" w:lineRule="auto"/>
        <w:rPr>
          <w:rFonts w:ascii="Times New Roman" w:hAnsi="Times New Roman" w:cs="Times New Roman"/>
          <w:sz w:val="24"/>
          <w:szCs w:val="24"/>
        </w:rPr>
      </w:pPr>
    </w:p>
    <w:p w14:paraId="3883B10C" w14:textId="7D9A38DA" w:rsidR="005E0A83" w:rsidRDefault="005E0A83" w:rsidP="0033207F">
      <w:pPr>
        <w:spacing w:line="360" w:lineRule="auto"/>
        <w:rPr>
          <w:rFonts w:ascii="Times New Roman" w:hAnsi="Times New Roman" w:cs="Times New Roman"/>
          <w:b/>
          <w:bCs/>
          <w:sz w:val="24"/>
          <w:szCs w:val="24"/>
        </w:rPr>
      </w:pPr>
      <w:r>
        <w:rPr>
          <w:rFonts w:ascii="Times New Roman" w:hAnsi="Times New Roman" w:cs="Times New Roman"/>
          <w:b/>
          <w:bCs/>
          <w:sz w:val="24"/>
          <w:szCs w:val="24"/>
        </w:rPr>
        <w:t>SOFTWARE REQUIREMENTS</w:t>
      </w:r>
    </w:p>
    <w:p w14:paraId="2083FF0E" w14:textId="02DC794E" w:rsidR="005E0A83" w:rsidRDefault="005E0A83" w:rsidP="0033207F">
      <w:pPr>
        <w:spacing w:line="360" w:lineRule="auto"/>
        <w:rPr>
          <w:rFonts w:ascii="Times New Roman" w:hAnsi="Times New Roman" w:cs="Times New Roman"/>
          <w:b/>
          <w:bCs/>
          <w:sz w:val="24"/>
          <w:szCs w:val="24"/>
        </w:rPr>
      </w:pPr>
    </w:p>
    <w:p w14:paraId="5F26682C" w14:textId="345270A8" w:rsidR="005E0A83" w:rsidRDefault="005E0A83" w:rsidP="00467830">
      <w:pPr>
        <w:tabs>
          <w:tab w:val="left" w:pos="3324"/>
        </w:tabs>
        <w:spacing w:line="360" w:lineRule="auto"/>
        <w:rPr>
          <w:rFonts w:ascii="Times New Roman" w:hAnsi="Times New Roman" w:cs="Times New Roman"/>
          <w:sz w:val="24"/>
          <w:szCs w:val="24"/>
        </w:rPr>
      </w:pPr>
      <w:r>
        <w:rPr>
          <w:rFonts w:ascii="Times New Roman" w:hAnsi="Times New Roman" w:cs="Times New Roman"/>
          <w:sz w:val="24"/>
          <w:szCs w:val="24"/>
        </w:rPr>
        <w:t>OPERATING SYSTEM</w:t>
      </w:r>
      <w:r w:rsidR="004629DF">
        <w:rPr>
          <w:rFonts w:ascii="Times New Roman" w:hAnsi="Times New Roman" w:cs="Times New Roman"/>
          <w:sz w:val="24"/>
          <w:szCs w:val="24"/>
        </w:rPr>
        <w:t xml:space="preserve">   </w:t>
      </w:r>
      <w:r w:rsidR="00467830">
        <w:rPr>
          <w:rFonts w:ascii="Times New Roman" w:hAnsi="Times New Roman" w:cs="Times New Roman"/>
          <w:sz w:val="24"/>
          <w:szCs w:val="24"/>
        </w:rPr>
        <w:t xml:space="preserve">:   </w:t>
      </w:r>
      <w:r w:rsidR="005D25BB">
        <w:rPr>
          <w:rFonts w:ascii="Times New Roman" w:hAnsi="Times New Roman" w:cs="Times New Roman"/>
          <w:sz w:val="24"/>
          <w:szCs w:val="24"/>
        </w:rPr>
        <w:t>Windows 10</w:t>
      </w:r>
    </w:p>
    <w:p w14:paraId="1A2BED9D" w14:textId="31665FF9" w:rsidR="005E0A83" w:rsidRPr="005E0A83" w:rsidRDefault="005E0A83" w:rsidP="0033207F">
      <w:pPr>
        <w:spacing w:line="360" w:lineRule="auto"/>
        <w:rPr>
          <w:rFonts w:ascii="Times New Roman" w:hAnsi="Times New Roman" w:cs="Times New Roman"/>
          <w:sz w:val="24"/>
          <w:szCs w:val="24"/>
        </w:rPr>
      </w:pPr>
      <w:r>
        <w:rPr>
          <w:rFonts w:ascii="Times New Roman" w:hAnsi="Times New Roman" w:cs="Times New Roman"/>
          <w:sz w:val="24"/>
          <w:szCs w:val="24"/>
        </w:rPr>
        <w:t>FRONT END</w:t>
      </w:r>
      <w:r w:rsidR="00A67252">
        <w:rPr>
          <w:rFonts w:ascii="Times New Roman" w:hAnsi="Times New Roman" w:cs="Times New Roman"/>
          <w:sz w:val="24"/>
          <w:szCs w:val="24"/>
        </w:rPr>
        <w:t xml:space="preserve">                    :</w:t>
      </w:r>
      <w:r w:rsidR="0002225E">
        <w:rPr>
          <w:rFonts w:ascii="Times New Roman" w:hAnsi="Times New Roman" w:cs="Times New Roman"/>
          <w:sz w:val="24"/>
          <w:szCs w:val="24"/>
        </w:rPr>
        <w:t xml:space="preserve">    VS Code</w:t>
      </w:r>
    </w:p>
    <w:p w14:paraId="065C998B" w14:textId="4EE1F4B5" w:rsidR="005E0A83" w:rsidRDefault="00A67252" w:rsidP="0033207F">
      <w:pPr>
        <w:spacing w:line="360" w:lineRule="auto"/>
        <w:rPr>
          <w:rFonts w:ascii="Times New Roman" w:hAnsi="Times New Roman" w:cs="Times New Roman"/>
        </w:rPr>
      </w:pPr>
      <w:r>
        <w:rPr>
          <w:rFonts w:ascii="Times New Roman" w:hAnsi="Times New Roman" w:cs="Times New Roman"/>
        </w:rPr>
        <w:t xml:space="preserve">BACK END                        </w:t>
      </w:r>
      <w:proofErr w:type="gramStart"/>
      <w:r>
        <w:rPr>
          <w:rFonts w:ascii="Times New Roman" w:hAnsi="Times New Roman" w:cs="Times New Roman"/>
        </w:rPr>
        <w:t xml:space="preserve">  :</w:t>
      </w:r>
      <w:proofErr w:type="gramEnd"/>
      <w:r w:rsidR="0002225E">
        <w:rPr>
          <w:rFonts w:ascii="Times New Roman" w:hAnsi="Times New Roman" w:cs="Times New Roman"/>
        </w:rPr>
        <w:t xml:space="preserve">   </w:t>
      </w:r>
      <w:r w:rsidR="00EA5B44">
        <w:rPr>
          <w:rFonts w:ascii="Times New Roman" w:hAnsi="Times New Roman" w:cs="Times New Roman"/>
        </w:rPr>
        <w:t>XAMP</w:t>
      </w:r>
      <w:r w:rsidR="008071BC">
        <w:rPr>
          <w:rFonts w:ascii="Times New Roman" w:hAnsi="Times New Roman" w:cs="Times New Roman"/>
        </w:rPr>
        <w:t>,PHP</w:t>
      </w:r>
    </w:p>
    <w:p w14:paraId="17EB181E" w14:textId="2DE0CEFE" w:rsidR="005E0A83" w:rsidRDefault="00A67252" w:rsidP="0033207F">
      <w:pPr>
        <w:spacing w:line="360" w:lineRule="auto"/>
        <w:rPr>
          <w:rFonts w:ascii="Times New Roman" w:hAnsi="Times New Roman" w:cs="Times New Roman"/>
        </w:rPr>
      </w:pPr>
      <w:r>
        <w:rPr>
          <w:rFonts w:ascii="Times New Roman" w:hAnsi="Times New Roman" w:cs="Times New Roman"/>
        </w:rPr>
        <w:t>LANGUAGES</w:t>
      </w:r>
      <w:r w:rsidR="00467830">
        <w:rPr>
          <w:rFonts w:ascii="Times New Roman" w:hAnsi="Times New Roman" w:cs="Times New Roman"/>
        </w:rPr>
        <w:t xml:space="preserve">                    </w:t>
      </w:r>
      <w:proofErr w:type="gramStart"/>
      <w:r w:rsidR="00467830">
        <w:rPr>
          <w:rFonts w:ascii="Times New Roman" w:hAnsi="Times New Roman" w:cs="Times New Roman"/>
        </w:rPr>
        <w:t xml:space="preserve">  :</w:t>
      </w:r>
      <w:proofErr w:type="gramEnd"/>
      <w:r w:rsidR="00EA5B44">
        <w:rPr>
          <w:rFonts w:ascii="Times New Roman" w:hAnsi="Times New Roman" w:cs="Times New Roman"/>
        </w:rPr>
        <w:t xml:space="preserve">    </w:t>
      </w:r>
      <w:r w:rsidR="000255A3">
        <w:rPr>
          <w:rFonts w:ascii="Times New Roman" w:hAnsi="Times New Roman" w:cs="Times New Roman"/>
        </w:rPr>
        <w:t>HTML, CSS</w:t>
      </w:r>
      <w:r w:rsidR="008071BC">
        <w:rPr>
          <w:rFonts w:ascii="Times New Roman" w:hAnsi="Times New Roman" w:cs="Times New Roman"/>
        </w:rPr>
        <w:t>, JAVA SCRIPT</w:t>
      </w:r>
    </w:p>
    <w:p w14:paraId="422A8779" w14:textId="749C0273" w:rsidR="005E0A83" w:rsidRDefault="005E0A83" w:rsidP="0033207F">
      <w:pPr>
        <w:spacing w:line="360" w:lineRule="auto"/>
        <w:rPr>
          <w:rFonts w:ascii="Times New Roman" w:hAnsi="Times New Roman" w:cs="Times New Roman"/>
        </w:rPr>
      </w:pPr>
    </w:p>
    <w:p w14:paraId="2016D949" w14:textId="279A8164" w:rsidR="005E0A83" w:rsidRDefault="005E0A83" w:rsidP="0033207F">
      <w:pPr>
        <w:spacing w:line="360" w:lineRule="auto"/>
        <w:rPr>
          <w:rFonts w:ascii="Times New Roman" w:hAnsi="Times New Roman" w:cs="Times New Roman"/>
        </w:rPr>
      </w:pPr>
    </w:p>
    <w:p w14:paraId="6D6291D2" w14:textId="0DBD3EC7" w:rsidR="005E0A83" w:rsidRDefault="005E0A83" w:rsidP="0033207F">
      <w:pPr>
        <w:spacing w:line="360" w:lineRule="auto"/>
        <w:rPr>
          <w:rFonts w:ascii="Times New Roman" w:hAnsi="Times New Roman" w:cs="Times New Roman"/>
        </w:rPr>
      </w:pPr>
    </w:p>
    <w:p w14:paraId="301E203A" w14:textId="0EC712F0" w:rsidR="00A60452" w:rsidRDefault="00A60452" w:rsidP="0033207F">
      <w:pPr>
        <w:spacing w:line="360" w:lineRule="auto"/>
        <w:rPr>
          <w:rFonts w:ascii="Times New Roman" w:hAnsi="Times New Roman" w:cs="Times New Roman"/>
        </w:rPr>
      </w:pPr>
    </w:p>
    <w:p w14:paraId="062E27B4" w14:textId="33B5E5CE" w:rsidR="00A60452" w:rsidRDefault="00A60452" w:rsidP="0033207F">
      <w:pPr>
        <w:spacing w:line="360" w:lineRule="auto"/>
        <w:rPr>
          <w:rFonts w:ascii="Times New Roman" w:hAnsi="Times New Roman" w:cs="Times New Roman"/>
        </w:rPr>
      </w:pPr>
    </w:p>
    <w:p w14:paraId="643DD944" w14:textId="77777777" w:rsidR="00A60452" w:rsidRDefault="00A60452" w:rsidP="0033207F">
      <w:pPr>
        <w:spacing w:line="360" w:lineRule="auto"/>
        <w:rPr>
          <w:rFonts w:ascii="Times New Roman" w:hAnsi="Times New Roman" w:cs="Times New Roman"/>
        </w:rPr>
      </w:pPr>
    </w:p>
    <w:p w14:paraId="6A48E75D" w14:textId="09E0C928" w:rsidR="005E0A83" w:rsidRDefault="005E0A83" w:rsidP="0033207F">
      <w:pPr>
        <w:spacing w:line="360" w:lineRule="auto"/>
        <w:rPr>
          <w:rFonts w:ascii="Times New Roman" w:hAnsi="Times New Roman" w:cs="Times New Roman"/>
        </w:rPr>
      </w:pPr>
    </w:p>
    <w:p w14:paraId="0F91CC5D" w14:textId="6759D48A" w:rsidR="005E0A83" w:rsidRDefault="005E0A83" w:rsidP="0033207F">
      <w:pPr>
        <w:spacing w:line="360" w:lineRule="auto"/>
        <w:rPr>
          <w:rFonts w:ascii="Times New Roman" w:hAnsi="Times New Roman" w:cs="Times New Roman"/>
        </w:rPr>
      </w:pPr>
    </w:p>
    <w:p w14:paraId="7C3B9A48" w14:textId="159AA86E" w:rsidR="005E0A83" w:rsidRDefault="005E0A83" w:rsidP="0033207F">
      <w:pPr>
        <w:spacing w:line="360" w:lineRule="auto"/>
        <w:rPr>
          <w:rFonts w:ascii="Times New Roman" w:hAnsi="Times New Roman" w:cs="Times New Roman"/>
        </w:rPr>
      </w:pPr>
    </w:p>
    <w:p w14:paraId="0F2D36F2" w14:textId="632811E0" w:rsidR="005E0A83" w:rsidRDefault="00C611D6" w:rsidP="0033207F">
      <w:pPr>
        <w:spacing w:line="360" w:lineRule="auto"/>
        <w:rPr>
          <w:rFonts w:ascii="Times New Roman" w:hAnsi="Times New Roman" w:cs="Times New Roman"/>
          <w:b/>
          <w:bCs/>
          <w:sz w:val="28"/>
          <w:szCs w:val="28"/>
        </w:rPr>
      </w:pPr>
      <w:r>
        <w:rPr>
          <w:rFonts w:ascii="Times New Roman" w:hAnsi="Times New Roman" w:cs="Times New Roman"/>
          <w:b/>
          <w:bCs/>
          <w:sz w:val="28"/>
          <w:szCs w:val="28"/>
        </w:rPr>
        <w:t>4.</w:t>
      </w:r>
      <w:r w:rsidR="005E0A83">
        <w:rPr>
          <w:rFonts w:ascii="Times New Roman" w:hAnsi="Times New Roman" w:cs="Times New Roman"/>
          <w:b/>
          <w:bCs/>
          <w:sz w:val="28"/>
          <w:szCs w:val="28"/>
        </w:rPr>
        <w:t>MODULES OF ALUMNI WEBSITE</w:t>
      </w:r>
    </w:p>
    <w:p w14:paraId="119E5B0D" w14:textId="706E83D1" w:rsidR="00E63E08" w:rsidRDefault="005E0A83" w:rsidP="0033207F">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This Alumni website has totally 5 modules. They are </w:t>
      </w:r>
      <w:r w:rsidRPr="00E63E08">
        <w:rPr>
          <w:rFonts w:ascii="Times New Roman" w:hAnsi="Times New Roman" w:cs="Times New Roman"/>
          <w:b/>
          <w:bCs/>
          <w:sz w:val="24"/>
          <w:szCs w:val="24"/>
        </w:rPr>
        <w:t>Home Page, Login</w:t>
      </w:r>
      <w:r w:rsidR="00A67F64">
        <w:rPr>
          <w:rFonts w:ascii="Times New Roman" w:hAnsi="Times New Roman" w:cs="Times New Roman"/>
          <w:b/>
          <w:bCs/>
          <w:sz w:val="24"/>
          <w:szCs w:val="24"/>
        </w:rPr>
        <w:t xml:space="preserve"> and Signup page</w:t>
      </w:r>
      <w:r w:rsidRPr="00E63E08">
        <w:rPr>
          <w:rFonts w:ascii="Times New Roman" w:hAnsi="Times New Roman" w:cs="Times New Roman"/>
          <w:b/>
          <w:bCs/>
          <w:sz w:val="24"/>
          <w:szCs w:val="24"/>
        </w:rPr>
        <w:t xml:space="preserve">, New Registration page, Batch </w:t>
      </w:r>
      <w:r w:rsidR="00E63E08" w:rsidRPr="00E63E08">
        <w:rPr>
          <w:rFonts w:ascii="Times New Roman" w:hAnsi="Times New Roman" w:cs="Times New Roman"/>
          <w:b/>
          <w:bCs/>
          <w:sz w:val="24"/>
          <w:szCs w:val="24"/>
        </w:rPr>
        <w:t>page</w:t>
      </w:r>
      <w:r w:rsidR="00E63E08">
        <w:rPr>
          <w:rFonts w:ascii="Times New Roman" w:hAnsi="Times New Roman" w:cs="Times New Roman"/>
          <w:b/>
          <w:bCs/>
          <w:sz w:val="24"/>
          <w:szCs w:val="24"/>
        </w:rPr>
        <w:t xml:space="preserve"> and </w:t>
      </w:r>
      <w:r w:rsidRPr="00E63E08">
        <w:rPr>
          <w:rFonts w:ascii="Times New Roman" w:hAnsi="Times New Roman" w:cs="Times New Roman"/>
          <w:b/>
          <w:bCs/>
          <w:sz w:val="24"/>
          <w:szCs w:val="24"/>
        </w:rPr>
        <w:t>Contact Page.</w:t>
      </w:r>
    </w:p>
    <w:p w14:paraId="40BA29C0" w14:textId="77777777" w:rsidR="00E63E08" w:rsidRDefault="00E63E08" w:rsidP="0033207F">
      <w:pPr>
        <w:spacing w:line="360" w:lineRule="auto"/>
        <w:rPr>
          <w:rFonts w:ascii="Times New Roman" w:hAnsi="Times New Roman" w:cs="Times New Roman"/>
          <w:b/>
          <w:bCs/>
          <w:sz w:val="24"/>
          <w:szCs w:val="24"/>
        </w:rPr>
      </w:pPr>
    </w:p>
    <w:p w14:paraId="7EBAA215" w14:textId="77777777" w:rsidR="00E63E08" w:rsidRDefault="00E63E08" w:rsidP="0033207F">
      <w:pPr>
        <w:spacing w:line="360" w:lineRule="auto"/>
        <w:rPr>
          <w:rFonts w:ascii="Times New Roman" w:hAnsi="Times New Roman" w:cs="Times New Roman"/>
          <w:b/>
          <w:bCs/>
          <w:sz w:val="24"/>
          <w:szCs w:val="24"/>
        </w:rPr>
      </w:pPr>
      <w:r>
        <w:rPr>
          <w:rFonts w:ascii="Times New Roman" w:hAnsi="Times New Roman" w:cs="Times New Roman"/>
          <w:b/>
          <w:bCs/>
          <w:sz w:val="24"/>
          <w:szCs w:val="24"/>
        </w:rPr>
        <w:t>HOME PAGE</w:t>
      </w:r>
    </w:p>
    <w:p w14:paraId="3629DD5A" w14:textId="549979CA" w:rsidR="005E0A83" w:rsidRDefault="00E63E08" w:rsidP="0033207F">
      <w:pPr>
        <w:spacing w:line="360" w:lineRule="auto"/>
        <w:rPr>
          <w:rFonts w:ascii="Times New Roman" w:hAnsi="Times New Roman" w:cs="Times New Roman"/>
          <w:sz w:val="24"/>
          <w:szCs w:val="24"/>
        </w:rPr>
      </w:pPr>
      <w:r>
        <w:rPr>
          <w:rFonts w:ascii="Times New Roman" w:hAnsi="Times New Roman" w:cs="Times New Roman"/>
          <w:sz w:val="24"/>
          <w:szCs w:val="24"/>
        </w:rPr>
        <w:t>The Home Page is the first page that is displayed after starting a Web Browser like Netscape’s Navigator or Microsoft’s Internet Explorer. This page is the root page where it guides to visit other submodules.</w:t>
      </w:r>
      <w:r w:rsidR="005E0A83" w:rsidRPr="00E63E08">
        <w:rPr>
          <w:rFonts w:ascii="Times New Roman" w:hAnsi="Times New Roman" w:cs="Times New Roman"/>
          <w:b/>
          <w:bCs/>
          <w:sz w:val="24"/>
          <w:szCs w:val="24"/>
        </w:rPr>
        <w:t xml:space="preserve"> </w:t>
      </w:r>
      <w:r>
        <w:rPr>
          <w:rFonts w:ascii="Times New Roman" w:hAnsi="Times New Roman" w:cs="Times New Roman"/>
          <w:sz w:val="24"/>
          <w:szCs w:val="24"/>
        </w:rPr>
        <w:t xml:space="preserve">This page contains the information </w:t>
      </w:r>
      <w:r w:rsidR="00A67F64">
        <w:rPr>
          <w:rFonts w:ascii="Times New Roman" w:hAnsi="Times New Roman" w:cs="Times New Roman"/>
          <w:sz w:val="24"/>
          <w:szCs w:val="24"/>
        </w:rPr>
        <w:t>about the</w:t>
      </w:r>
      <w:r>
        <w:rPr>
          <w:rFonts w:ascii="Times New Roman" w:hAnsi="Times New Roman" w:cs="Times New Roman"/>
          <w:sz w:val="24"/>
          <w:szCs w:val="24"/>
        </w:rPr>
        <w:t xml:space="preserve"> Alumni site.</w:t>
      </w:r>
    </w:p>
    <w:p w14:paraId="3C42B06A" w14:textId="033AAD63" w:rsidR="00D02B1C" w:rsidRPr="00C611D6" w:rsidRDefault="00A60452" w:rsidP="0033207F">
      <w:pPr>
        <w:spacing w:line="360" w:lineRule="auto"/>
        <w:rPr>
          <w:rFonts w:ascii="Times New Roman" w:hAnsi="Times New Roman" w:cs="Times New Roman"/>
          <w:b/>
          <w:bCs/>
          <w:sz w:val="24"/>
          <w:szCs w:val="24"/>
        </w:rPr>
      </w:pPr>
      <w:r w:rsidRPr="00C611D6">
        <w:rPr>
          <w:rFonts w:ascii="Times New Roman" w:hAnsi="Times New Roman" w:cs="Times New Roman"/>
          <w:b/>
          <w:bCs/>
          <w:sz w:val="24"/>
          <w:szCs w:val="24"/>
        </w:rPr>
        <w:t>CODING</w:t>
      </w:r>
    </w:p>
    <w:p w14:paraId="7873D6D2"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lastRenderedPageBreak/>
        <w:t>&lt;html&gt;</w:t>
      </w:r>
    </w:p>
    <w:p w14:paraId="0F051D2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&lt;head&gt;</w:t>
      </w:r>
    </w:p>
    <w:p w14:paraId="523CBD3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&lt;title&gt; ALUMINI SQUAD &lt;/title&gt;</w:t>
      </w:r>
    </w:p>
    <w:p w14:paraId="7F346CA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&lt;meta name="viewport" content="width=device-width, initial-scale=1.0"&gt;</w:t>
      </w:r>
    </w:p>
    <w:p w14:paraId="1938416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&lt;link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 xml:space="preserve">="stylesheet"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="Presentation.css"&gt;</w:t>
      </w:r>
    </w:p>
    <w:p w14:paraId="1E32732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&lt;link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 xml:space="preserve">="icon"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xml:space="preserve"> ="https://www.edarabia.com/wp-content/uploads/2013/08/university-of-madras-logo-india.jpg" type ="image/x-icon"&gt;</w:t>
      </w:r>
    </w:p>
    <w:p w14:paraId="4C58B324" w14:textId="53980715"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&lt;/head&gt;</w:t>
      </w:r>
    </w:p>
    <w:p w14:paraId="01DD481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&lt;body&gt;</w:t>
      </w:r>
    </w:p>
    <w:p w14:paraId="2123764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&lt;style&gt;</w:t>
      </w:r>
    </w:p>
    <w:p w14:paraId="687DF037"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h2,h3,h4{</w:t>
      </w:r>
    </w:p>
    <w:p w14:paraId="42755E1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font-size: 40px;</w:t>
      </w:r>
    </w:p>
    <w:p w14:paraId="2BA6CE8D"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font-family:'Montserrat</w:t>
      </w:r>
      <w:proofErr w:type="gramStart"/>
      <w:r w:rsidRPr="00A60452">
        <w:rPr>
          <w:rFonts w:ascii="Times New Roman" w:hAnsi="Times New Roman" w:cs="Times New Roman"/>
          <w:sz w:val="24"/>
          <w:szCs w:val="24"/>
        </w:rPr>
        <w:t>',sans</w:t>
      </w:r>
      <w:proofErr w:type="gramEnd"/>
      <w:r w:rsidRPr="00A60452">
        <w:rPr>
          <w:rFonts w:ascii="Times New Roman" w:hAnsi="Times New Roman" w:cs="Times New Roman"/>
          <w:sz w:val="24"/>
          <w:szCs w:val="24"/>
        </w:rPr>
        <w:t>-serif</w:t>
      </w:r>
      <w:proofErr w:type="spellEnd"/>
      <w:r w:rsidRPr="00A60452">
        <w:rPr>
          <w:rFonts w:ascii="Times New Roman" w:hAnsi="Times New Roman" w:cs="Times New Roman"/>
          <w:sz w:val="24"/>
          <w:szCs w:val="24"/>
        </w:rPr>
        <w:t xml:space="preserve"> ;</w:t>
      </w:r>
    </w:p>
    <w:p w14:paraId="394ED449"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
    <w:p w14:paraId="2032BEED"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&lt;/style&gt;</w:t>
      </w:r>
    </w:p>
    <w:p w14:paraId="55D34BB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 ="first"&gt;</w:t>
      </w:r>
    </w:p>
    <w:p w14:paraId="260D49A2" w14:textId="0A549B1B"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66CE99A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&lt;p style="</w:t>
      </w:r>
      <w:proofErr w:type="spellStart"/>
      <w:r w:rsidRPr="00A60452">
        <w:rPr>
          <w:rFonts w:ascii="Times New Roman" w:hAnsi="Times New Roman" w:cs="Times New Roman"/>
          <w:sz w:val="24"/>
          <w:szCs w:val="24"/>
        </w:rPr>
        <w:t>color:white</w:t>
      </w:r>
      <w:proofErr w:type="spellEnd"/>
      <w:r w:rsidRPr="00A60452">
        <w:rPr>
          <w:rFonts w:ascii="Times New Roman" w:hAnsi="Times New Roman" w:cs="Times New Roman"/>
          <w:sz w:val="24"/>
          <w:szCs w:val="24"/>
        </w:rPr>
        <w:t>"&gt;&lt;strong&gt;University of madras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&gt;Network system and Information Technology&lt;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&gt;&lt;/strong&gt;&lt;/p&gt;</w:t>
      </w:r>
    </w:p>
    <w:p w14:paraId="1EE87DC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582EB97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center</w:t>
      </w:r>
      <w:proofErr w:type="spellEnd"/>
      <w:r w:rsidRPr="00A60452">
        <w:rPr>
          <w:rFonts w:ascii="Times New Roman" w:hAnsi="Times New Roman" w:cs="Times New Roman"/>
          <w:sz w:val="24"/>
          <w:szCs w:val="24"/>
        </w:rPr>
        <w:t>&gt;</w:t>
      </w:r>
    </w:p>
    <w:p w14:paraId="138D4F6A"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="manio.html" class="button"&gt;Login&lt;/a&gt;</w:t>
      </w:r>
    </w:p>
    <w:p w14:paraId="2F2C58C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class="button"&gt;New registration&lt;/a&gt;</w:t>
      </w:r>
    </w:p>
    <w:p w14:paraId="535741EE"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roofErr w:type="gramStart"/>
      <w:r w:rsidRPr="00A60452">
        <w:rPr>
          <w:rFonts w:ascii="Times New Roman" w:hAnsi="Times New Roman" w:cs="Times New Roman"/>
          <w:sz w:val="24"/>
          <w:szCs w:val="24"/>
        </w:rPr>
        <w:t>&lt;!--</w:t>
      </w:r>
      <w:proofErr w:type="gramEnd"/>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class="button"&gt;News room&lt;/a&gt;--&gt;</w:t>
      </w:r>
    </w:p>
    <w:p w14:paraId="55892DAA"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class="button"&gt;Help and support&lt;/a&gt;</w:t>
      </w:r>
    </w:p>
    <w:p w14:paraId="0AA9A34F"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lastRenderedPageBreak/>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="abinaya.aspx" class="button"&gt;Batch&lt;/a&gt;</w:t>
      </w:r>
    </w:p>
    <w:p w14:paraId="28EACB4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center</w:t>
      </w:r>
      <w:proofErr w:type="spellEnd"/>
      <w:r w:rsidRPr="00A60452">
        <w:rPr>
          <w:rFonts w:ascii="Times New Roman" w:hAnsi="Times New Roman" w:cs="Times New Roman"/>
          <w:sz w:val="24"/>
          <w:szCs w:val="24"/>
        </w:rPr>
        <w:t>&gt;</w:t>
      </w:r>
    </w:p>
    <w:p w14:paraId="5285BB8F"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6F794971"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&lt;!--&lt;div class="second"&gt;&lt;/div&gt; --&gt;</w:t>
      </w:r>
    </w:p>
    <w:p w14:paraId="1B0374D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6EA6B25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  </w:t>
      </w:r>
    </w:p>
    <w:p w14:paraId="0C13FFE9"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764D348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&lt;h3 style ="</w:t>
      </w:r>
      <w:proofErr w:type="spellStart"/>
      <w:r w:rsidRPr="00A60452">
        <w:rPr>
          <w:rFonts w:ascii="Times New Roman" w:hAnsi="Times New Roman" w:cs="Times New Roman"/>
          <w:sz w:val="24"/>
          <w:szCs w:val="24"/>
        </w:rPr>
        <w:t>color:rgb</w:t>
      </w:r>
      <w:proofErr w:type="spellEnd"/>
      <w:r w:rsidRPr="00A60452">
        <w:rPr>
          <w:rFonts w:ascii="Times New Roman" w:hAnsi="Times New Roman" w:cs="Times New Roman"/>
          <w:sz w:val="24"/>
          <w:szCs w:val="24"/>
        </w:rPr>
        <w:t>(81, 81, 235);position:relative;left:50px;"&gt;Aim and Objective&lt;/h3&gt;</w:t>
      </w:r>
    </w:p>
    <w:p w14:paraId="0AE529AA"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 = "fourth"&gt;</w:t>
      </w:r>
    </w:p>
    <w:p w14:paraId="147C13B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68F96FCB" w14:textId="4FD4B538"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&lt;p2&gt;&lt;li&gt;To utilize the rich experiences of old students of the college for the benefit and progress of the present students. &lt;/li&gt;</w:t>
      </w:r>
    </w:p>
    <w:p w14:paraId="4442BAE7"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 To maintain website, publish periodical magazines or bulletins with valuable information useful to the members and students.&lt;/li&gt; </w:t>
      </w:r>
    </w:p>
    <w:p w14:paraId="28A88A93" w14:textId="72BC273F"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 To bring together all the old students and the faculty of NSIT department to share their experiences with each other.&lt;/li&gt;&lt;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64D8E365"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
    <w:p w14:paraId="49F91305" w14:textId="373A986B"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&lt;li&gt;To create interest and motivate the alumni to participate in the progress of the Institute and make them contribute towards the enhancement of their Alma mater.&lt;/li&gt;&lt;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735B95A2"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&lt;li&gt;To hold and organize periodical alumni meetings in the premises of NSIT.&lt;/li&gt;&lt;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1090FE8F" w14:textId="77777777" w:rsid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&lt;li&gt;To provide career development and guidance.&lt;/li&gt;&lt;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2C2F3EBF" w14:textId="25826853"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&lt;li&gt;To create interest and motivate the alumni to participate in the progress of the Institute and make them contribute towards the enhancement of their Alma mater.&lt;/li&gt;            </w:t>
      </w:r>
    </w:p>
    <w:p w14:paraId="28DACC86" w14:textId="77777777" w:rsid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&lt;/p</w:t>
      </w:r>
      <w:r>
        <w:rPr>
          <w:rFonts w:ascii="Times New Roman" w:hAnsi="Times New Roman" w:cs="Times New Roman"/>
          <w:sz w:val="24"/>
          <w:szCs w:val="24"/>
        </w:rPr>
        <w:t>&gt;</w:t>
      </w:r>
    </w:p>
    <w:p w14:paraId="5D5145C8" w14:textId="06F9666B"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lastRenderedPageBreak/>
        <w:t xml:space="preserve">   &lt;/div&gt;</w:t>
      </w:r>
    </w:p>
    <w:p w14:paraId="11EEE5BF"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14F08CEF"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&lt;h4 style ="</w:t>
      </w:r>
      <w:proofErr w:type="spellStart"/>
      <w:r w:rsidRPr="00A60452">
        <w:rPr>
          <w:rFonts w:ascii="Times New Roman" w:hAnsi="Times New Roman" w:cs="Times New Roman"/>
          <w:sz w:val="24"/>
          <w:szCs w:val="24"/>
        </w:rPr>
        <w:t>color:rgb</w:t>
      </w:r>
      <w:proofErr w:type="spellEnd"/>
      <w:r w:rsidRPr="00A60452">
        <w:rPr>
          <w:rFonts w:ascii="Times New Roman" w:hAnsi="Times New Roman" w:cs="Times New Roman"/>
          <w:sz w:val="24"/>
          <w:szCs w:val="24"/>
        </w:rPr>
        <w:t>(81, 81, 235);position:relative;left:50px;"&gt;Alumni Gallery&lt;/h4&gt;</w:t>
      </w:r>
    </w:p>
    <w:p w14:paraId="6B5B574E"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401D5F9A" w14:textId="6CE4E640"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class="container"&gt;</w:t>
      </w:r>
    </w:p>
    <w:p w14:paraId="41E96C8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 Full-width images with number text --&gt;</w:t>
      </w:r>
    </w:p>
    <w:p w14:paraId="32F4C81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mySlides</w:t>
      </w:r>
      <w:proofErr w:type="spellEnd"/>
      <w:r w:rsidRPr="00A60452">
        <w:rPr>
          <w:rFonts w:ascii="Times New Roman" w:hAnsi="Times New Roman" w:cs="Times New Roman"/>
          <w:sz w:val="24"/>
          <w:szCs w:val="24"/>
        </w:rPr>
        <w:t>"&gt;</w:t>
      </w:r>
    </w:p>
    <w:p w14:paraId="73ABEBE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numbertext</w:t>
      </w:r>
      <w:proofErr w:type="spellEnd"/>
      <w:r w:rsidRPr="00A60452">
        <w:rPr>
          <w:rFonts w:ascii="Times New Roman" w:hAnsi="Times New Roman" w:cs="Times New Roman"/>
          <w:sz w:val="24"/>
          <w:szCs w:val="24"/>
        </w:rPr>
        <w:t>"&gt;1 / 6&lt;/div&gt;</w:t>
      </w:r>
    </w:p>
    <w:p w14:paraId="25869BF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M\Downloads\IMG-20221119-WA0077.jpg" style="width:50%;height: 50%;"&gt;</w:t>
      </w:r>
    </w:p>
    <w:p w14:paraId="1256FCF7" w14:textId="5914B30E"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mySlides</w:t>
      </w:r>
      <w:proofErr w:type="spellEnd"/>
      <w:r w:rsidRPr="00A60452">
        <w:rPr>
          <w:rFonts w:ascii="Times New Roman" w:hAnsi="Times New Roman" w:cs="Times New Roman"/>
          <w:sz w:val="24"/>
          <w:szCs w:val="24"/>
        </w:rPr>
        <w:t>"&gt;</w:t>
      </w:r>
    </w:p>
    <w:p w14:paraId="2E33447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numbertext</w:t>
      </w:r>
      <w:proofErr w:type="spellEnd"/>
      <w:r w:rsidRPr="00A60452">
        <w:rPr>
          <w:rFonts w:ascii="Times New Roman" w:hAnsi="Times New Roman" w:cs="Times New Roman"/>
          <w:sz w:val="24"/>
          <w:szCs w:val="24"/>
        </w:rPr>
        <w:t>"&gt;2 / 6&lt;/div&gt;</w:t>
      </w:r>
    </w:p>
    <w:p w14:paraId="7FD6F7B9"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 "C:\Users\Raghul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M\Downloads\DSC07495 (1).</w:t>
      </w:r>
      <w:proofErr w:type="spellStart"/>
      <w:r w:rsidRPr="00A60452">
        <w:rPr>
          <w:rFonts w:ascii="Times New Roman" w:hAnsi="Times New Roman" w:cs="Times New Roman"/>
          <w:sz w:val="24"/>
          <w:szCs w:val="24"/>
        </w:rPr>
        <w:t>JPG"style</w:t>
      </w:r>
      <w:proofErr w:type="spellEnd"/>
      <w:r w:rsidRPr="00A60452">
        <w:rPr>
          <w:rFonts w:ascii="Times New Roman" w:hAnsi="Times New Roman" w:cs="Times New Roman"/>
          <w:sz w:val="24"/>
          <w:szCs w:val="24"/>
        </w:rPr>
        <w:t>="width:50%;height: 50%;"&gt;</w:t>
      </w:r>
    </w:p>
    <w:p w14:paraId="74EA7AA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620C8D0E" w14:textId="03287D78"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mySlides</w:t>
      </w:r>
      <w:proofErr w:type="spellEnd"/>
      <w:r w:rsidRPr="00A60452">
        <w:rPr>
          <w:rFonts w:ascii="Times New Roman" w:hAnsi="Times New Roman" w:cs="Times New Roman"/>
          <w:sz w:val="24"/>
          <w:szCs w:val="24"/>
        </w:rPr>
        <w:t>"&gt;</w:t>
      </w:r>
    </w:p>
    <w:p w14:paraId="168C3E2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numbertext</w:t>
      </w:r>
      <w:proofErr w:type="spellEnd"/>
      <w:r w:rsidRPr="00A60452">
        <w:rPr>
          <w:rFonts w:ascii="Times New Roman" w:hAnsi="Times New Roman" w:cs="Times New Roman"/>
          <w:sz w:val="24"/>
          <w:szCs w:val="24"/>
        </w:rPr>
        <w:t>"&gt;3 / 6&lt;/div&gt;</w:t>
      </w:r>
    </w:p>
    <w:p w14:paraId="1D387559"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 "C:\Users\Raghul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M\Downloads\IMG_20221121_075328.png" style="width:50%;height: 50%;"&gt;</w:t>
      </w:r>
    </w:p>
    <w:p w14:paraId="19FA8664"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653CF4DA" w14:textId="3834ADD3"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mySlides</w:t>
      </w:r>
      <w:proofErr w:type="spellEnd"/>
      <w:r w:rsidRPr="00A60452">
        <w:rPr>
          <w:rFonts w:ascii="Times New Roman" w:hAnsi="Times New Roman" w:cs="Times New Roman"/>
          <w:sz w:val="24"/>
          <w:szCs w:val="24"/>
        </w:rPr>
        <w:t>"&gt;</w:t>
      </w:r>
    </w:p>
    <w:p w14:paraId="6E8A2DAD"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numbertext</w:t>
      </w:r>
      <w:proofErr w:type="spellEnd"/>
      <w:r w:rsidRPr="00A60452">
        <w:rPr>
          <w:rFonts w:ascii="Times New Roman" w:hAnsi="Times New Roman" w:cs="Times New Roman"/>
          <w:sz w:val="24"/>
          <w:szCs w:val="24"/>
        </w:rPr>
        <w:t>"&gt;4 / 6&lt;/div&gt;</w:t>
      </w:r>
    </w:p>
    <w:p w14:paraId="460747E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 "C:\Users\Raghul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M\Downloads\DSC07377.JPG" style="width:50%;height: 50%;"&gt;</w:t>
      </w:r>
    </w:p>
    <w:p w14:paraId="205F0F2A"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0E3696ED" w14:textId="0AFF94C4"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lastRenderedPageBreak/>
        <w:t xml:space="preserve">       &lt;div class="</w:t>
      </w:r>
      <w:proofErr w:type="spellStart"/>
      <w:r w:rsidRPr="00A60452">
        <w:rPr>
          <w:rFonts w:ascii="Times New Roman" w:hAnsi="Times New Roman" w:cs="Times New Roman"/>
          <w:sz w:val="24"/>
          <w:szCs w:val="24"/>
        </w:rPr>
        <w:t>mySlides</w:t>
      </w:r>
      <w:proofErr w:type="spellEnd"/>
      <w:r w:rsidRPr="00A60452">
        <w:rPr>
          <w:rFonts w:ascii="Times New Roman" w:hAnsi="Times New Roman" w:cs="Times New Roman"/>
          <w:sz w:val="24"/>
          <w:szCs w:val="24"/>
        </w:rPr>
        <w:t>"&gt;</w:t>
      </w:r>
    </w:p>
    <w:p w14:paraId="5F48C29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numbertext</w:t>
      </w:r>
      <w:proofErr w:type="spellEnd"/>
      <w:r w:rsidRPr="00A60452">
        <w:rPr>
          <w:rFonts w:ascii="Times New Roman" w:hAnsi="Times New Roman" w:cs="Times New Roman"/>
          <w:sz w:val="24"/>
          <w:szCs w:val="24"/>
        </w:rPr>
        <w:t>"&gt;5 / 6&lt;/div&gt;</w:t>
      </w:r>
    </w:p>
    <w:p w14:paraId="055EC39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M\Downloads\IMG-20221119-WA0104(1).</w:t>
      </w:r>
      <w:proofErr w:type="spellStart"/>
      <w:r w:rsidRPr="00A60452">
        <w:rPr>
          <w:rFonts w:ascii="Times New Roman" w:hAnsi="Times New Roman" w:cs="Times New Roman"/>
          <w:sz w:val="24"/>
          <w:szCs w:val="24"/>
        </w:rPr>
        <w:t>jpg"style</w:t>
      </w:r>
      <w:proofErr w:type="spellEnd"/>
      <w:r w:rsidRPr="00A60452">
        <w:rPr>
          <w:rFonts w:ascii="Times New Roman" w:hAnsi="Times New Roman" w:cs="Times New Roman"/>
          <w:sz w:val="24"/>
          <w:szCs w:val="24"/>
        </w:rPr>
        <w:t>="width:50%;height: 50%;"&gt;</w:t>
      </w:r>
    </w:p>
    <w:p w14:paraId="2A5387AD" w14:textId="77777777" w:rsid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70F112EA" w14:textId="09194AB4"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mySlides</w:t>
      </w:r>
      <w:proofErr w:type="spellEnd"/>
      <w:r w:rsidRPr="00A60452">
        <w:rPr>
          <w:rFonts w:ascii="Times New Roman" w:hAnsi="Times New Roman" w:cs="Times New Roman"/>
          <w:sz w:val="24"/>
          <w:szCs w:val="24"/>
        </w:rPr>
        <w:t>"&gt;</w:t>
      </w:r>
    </w:p>
    <w:p w14:paraId="6B6F7BD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w:t>
      </w:r>
      <w:proofErr w:type="spellStart"/>
      <w:r w:rsidRPr="00A60452">
        <w:rPr>
          <w:rFonts w:ascii="Times New Roman" w:hAnsi="Times New Roman" w:cs="Times New Roman"/>
          <w:sz w:val="24"/>
          <w:szCs w:val="24"/>
        </w:rPr>
        <w:t>numbertext</w:t>
      </w:r>
      <w:proofErr w:type="spellEnd"/>
      <w:r w:rsidRPr="00A60452">
        <w:rPr>
          <w:rFonts w:ascii="Times New Roman" w:hAnsi="Times New Roman" w:cs="Times New Roman"/>
          <w:sz w:val="24"/>
          <w:szCs w:val="24"/>
        </w:rPr>
        <w:t>"&gt;6 / 6&lt;/div&gt;</w:t>
      </w:r>
    </w:p>
    <w:p w14:paraId="2EEDCE7A"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 "C:\Users\Raghul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M\Downloads\DSC07385.JPG" style="width:50%;height: 50%;"&gt;</w:t>
      </w:r>
    </w:p>
    <w:p w14:paraId="303B0E91" w14:textId="6188B8BC"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          </w:t>
      </w:r>
    </w:p>
    <w:p w14:paraId="64AAAA37"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 Next and previous buttons --&gt;</w:t>
      </w:r>
    </w:p>
    <w:p w14:paraId="0250DC25"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class="</w:t>
      </w:r>
      <w:proofErr w:type="spellStart"/>
      <w:r w:rsidRPr="00A60452">
        <w:rPr>
          <w:rFonts w:ascii="Times New Roman" w:hAnsi="Times New Roman" w:cs="Times New Roman"/>
          <w:sz w:val="24"/>
          <w:szCs w:val="24"/>
        </w:rPr>
        <w:t>prev</w:t>
      </w:r>
      <w:proofErr w:type="spellEnd"/>
      <w:r w:rsidRPr="00A60452">
        <w:rPr>
          <w:rFonts w:ascii="Times New Roman" w:hAnsi="Times New Roman" w:cs="Times New Roman"/>
          <w:sz w:val="24"/>
          <w:szCs w:val="24"/>
        </w:rPr>
        <w:t>" onclick="</w:t>
      </w:r>
      <w:proofErr w:type="spellStart"/>
      <w:r w:rsidRPr="00A60452">
        <w:rPr>
          <w:rFonts w:ascii="Times New Roman" w:hAnsi="Times New Roman" w:cs="Times New Roman"/>
          <w:sz w:val="24"/>
          <w:szCs w:val="24"/>
        </w:rPr>
        <w:t>plusSlides</w:t>
      </w:r>
      <w:proofErr w:type="spellEnd"/>
      <w:r w:rsidRPr="00A60452">
        <w:rPr>
          <w:rFonts w:ascii="Times New Roman" w:hAnsi="Times New Roman" w:cs="Times New Roman"/>
          <w:sz w:val="24"/>
          <w:szCs w:val="24"/>
        </w:rPr>
        <w:t>(-1)"&gt;&amp;#10094;&lt;/a&gt;</w:t>
      </w:r>
    </w:p>
    <w:p w14:paraId="731A3AF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class="next" onclick="</w:t>
      </w:r>
      <w:proofErr w:type="spellStart"/>
      <w:r w:rsidRPr="00A60452">
        <w:rPr>
          <w:rFonts w:ascii="Times New Roman" w:hAnsi="Times New Roman" w:cs="Times New Roman"/>
          <w:sz w:val="24"/>
          <w:szCs w:val="24"/>
        </w:rPr>
        <w:t>plusSlides</w:t>
      </w:r>
      <w:proofErr w:type="spellEnd"/>
      <w:r w:rsidRPr="00A60452">
        <w:rPr>
          <w:rFonts w:ascii="Times New Roman" w:hAnsi="Times New Roman" w:cs="Times New Roman"/>
          <w:sz w:val="24"/>
          <w:szCs w:val="24"/>
        </w:rPr>
        <w:t>(1)"&gt;&amp;#10095;&lt;/a&gt;</w:t>
      </w:r>
    </w:p>
    <w:p w14:paraId="52415A11" w14:textId="4C55FBA6"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 Image text --&gt;</w:t>
      </w:r>
    </w:p>
    <w:p w14:paraId="30290DC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class="caption-container"&gt;</w:t>
      </w:r>
    </w:p>
    <w:p w14:paraId="320154D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&lt;p id="caption"&gt;&lt;/p&gt;</w:t>
      </w:r>
    </w:p>
    <w:p w14:paraId="50F7447C" w14:textId="76FC23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 Thumbnail images --&gt;</w:t>
      </w:r>
    </w:p>
    <w:p w14:paraId="390B326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class="row"&gt;</w:t>
      </w:r>
    </w:p>
    <w:p w14:paraId="7D99355D"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class="column"&gt;</w:t>
      </w:r>
    </w:p>
    <w:p w14:paraId="79A1277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class="demo cursor"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 "C:\Users\Raghul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M\Downloads\IMG-20221119-WA0077.jpg" style="width: 50px;height:50px" onclick="</w:t>
      </w:r>
      <w:proofErr w:type="spellStart"/>
      <w:r w:rsidRPr="00A60452">
        <w:rPr>
          <w:rFonts w:ascii="Times New Roman" w:hAnsi="Times New Roman" w:cs="Times New Roman"/>
          <w:sz w:val="24"/>
          <w:szCs w:val="24"/>
        </w:rPr>
        <w:t>currentSlide</w:t>
      </w:r>
      <w:proofErr w:type="spellEnd"/>
      <w:r w:rsidRPr="00A60452">
        <w:rPr>
          <w:rFonts w:ascii="Times New Roman" w:hAnsi="Times New Roman" w:cs="Times New Roman"/>
          <w:sz w:val="24"/>
          <w:szCs w:val="24"/>
        </w:rPr>
        <w:t>(1)" &gt;</w:t>
      </w:r>
    </w:p>
    <w:p w14:paraId="36741C02"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1F63447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class="column"&gt;</w:t>
      </w:r>
    </w:p>
    <w:p w14:paraId="3E46EEA9"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class="demo cursor"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M\Downloads\DSC07495 (1).JPG" style="width: 50px;height:50px" onclick="</w:t>
      </w:r>
      <w:proofErr w:type="spellStart"/>
      <w:r w:rsidRPr="00A60452">
        <w:rPr>
          <w:rFonts w:ascii="Times New Roman" w:hAnsi="Times New Roman" w:cs="Times New Roman"/>
          <w:sz w:val="24"/>
          <w:szCs w:val="24"/>
        </w:rPr>
        <w:t>currentSlide</w:t>
      </w:r>
      <w:proofErr w:type="spellEnd"/>
      <w:r w:rsidRPr="00A60452">
        <w:rPr>
          <w:rFonts w:ascii="Times New Roman" w:hAnsi="Times New Roman" w:cs="Times New Roman"/>
          <w:sz w:val="24"/>
          <w:szCs w:val="24"/>
        </w:rPr>
        <w:t>(2)" &gt;</w:t>
      </w:r>
    </w:p>
    <w:p w14:paraId="423EAA47"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lastRenderedPageBreak/>
        <w:t xml:space="preserve">              &lt;/div&gt;</w:t>
      </w:r>
    </w:p>
    <w:p w14:paraId="79173A4F"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class="column"&gt;</w:t>
      </w:r>
    </w:p>
    <w:p w14:paraId="0B24E4B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class="demo cursor"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M\Downloads\IMG_20221121_075328.png" style="width: 50px;height:50px" onclick="</w:t>
      </w:r>
      <w:proofErr w:type="spellStart"/>
      <w:r w:rsidRPr="00A60452">
        <w:rPr>
          <w:rFonts w:ascii="Times New Roman" w:hAnsi="Times New Roman" w:cs="Times New Roman"/>
          <w:sz w:val="24"/>
          <w:szCs w:val="24"/>
        </w:rPr>
        <w:t>currentSlide</w:t>
      </w:r>
      <w:proofErr w:type="spellEnd"/>
      <w:r w:rsidRPr="00A60452">
        <w:rPr>
          <w:rFonts w:ascii="Times New Roman" w:hAnsi="Times New Roman" w:cs="Times New Roman"/>
          <w:sz w:val="24"/>
          <w:szCs w:val="24"/>
        </w:rPr>
        <w:t>(3)" &gt;</w:t>
      </w:r>
    </w:p>
    <w:p w14:paraId="2166BEE9"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7DB6AB3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class="column"&gt;</w:t>
      </w:r>
    </w:p>
    <w:p w14:paraId="63D41EA5"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class="demo cursor"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M\Downloads\DSC07377.JPG" style="width: 50px;height:50px" onclick="</w:t>
      </w:r>
      <w:proofErr w:type="spellStart"/>
      <w:r w:rsidRPr="00A60452">
        <w:rPr>
          <w:rFonts w:ascii="Times New Roman" w:hAnsi="Times New Roman" w:cs="Times New Roman"/>
          <w:sz w:val="24"/>
          <w:szCs w:val="24"/>
        </w:rPr>
        <w:t>currentSlide</w:t>
      </w:r>
      <w:proofErr w:type="spellEnd"/>
      <w:r w:rsidRPr="00A60452">
        <w:rPr>
          <w:rFonts w:ascii="Times New Roman" w:hAnsi="Times New Roman" w:cs="Times New Roman"/>
          <w:sz w:val="24"/>
          <w:szCs w:val="24"/>
        </w:rPr>
        <w:t>(4)" &gt;</w:t>
      </w:r>
    </w:p>
    <w:p w14:paraId="5BA897E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6DD84B5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class="column"&gt;</w:t>
      </w:r>
    </w:p>
    <w:p w14:paraId="1DCF1AF4"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class="demo cursor"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M\Downloads\IMG-20221119-WA0104(1).jpg" style="width: 50px;height:50px" onclick="</w:t>
      </w:r>
      <w:proofErr w:type="spellStart"/>
      <w:r w:rsidRPr="00A60452">
        <w:rPr>
          <w:rFonts w:ascii="Times New Roman" w:hAnsi="Times New Roman" w:cs="Times New Roman"/>
          <w:sz w:val="24"/>
          <w:szCs w:val="24"/>
        </w:rPr>
        <w:t>currentSlide</w:t>
      </w:r>
      <w:proofErr w:type="spellEnd"/>
      <w:r w:rsidRPr="00A60452">
        <w:rPr>
          <w:rFonts w:ascii="Times New Roman" w:hAnsi="Times New Roman" w:cs="Times New Roman"/>
          <w:sz w:val="24"/>
          <w:szCs w:val="24"/>
        </w:rPr>
        <w:t>(5)" &gt;</w:t>
      </w:r>
    </w:p>
    <w:p w14:paraId="2D49CE1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03744531"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class="column"&gt;</w:t>
      </w:r>
    </w:p>
    <w:p w14:paraId="1E8F0D71"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img</w:t>
      </w:r>
      <w:proofErr w:type="spellEnd"/>
      <w:r w:rsidRPr="00A60452">
        <w:rPr>
          <w:rFonts w:ascii="Times New Roman" w:hAnsi="Times New Roman" w:cs="Times New Roman"/>
          <w:sz w:val="24"/>
          <w:szCs w:val="24"/>
        </w:rPr>
        <w:t xml:space="preserve"> class="demo cursor" </w:t>
      </w:r>
      <w:proofErr w:type="spellStart"/>
      <w:r w:rsidRPr="00A60452">
        <w:rPr>
          <w:rFonts w:ascii="Times New Roman" w:hAnsi="Times New Roman" w:cs="Times New Roman"/>
          <w:sz w:val="24"/>
          <w:szCs w:val="24"/>
        </w:rPr>
        <w:t>src</w:t>
      </w:r>
      <w:proofErr w:type="spellEnd"/>
      <w:r w:rsidRPr="00A60452">
        <w:rPr>
          <w:rFonts w:ascii="Times New Roman" w:hAnsi="Times New Roman" w:cs="Times New Roman"/>
          <w:sz w:val="24"/>
          <w:szCs w:val="24"/>
        </w:rPr>
        <w:t xml:space="preserve">="C:\Users\Raghul </w:t>
      </w:r>
      <w:proofErr w:type="spellStart"/>
      <w:r w:rsidRPr="00A60452">
        <w:rPr>
          <w:rFonts w:ascii="Times New Roman" w:hAnsi="Times New Roman" w:cs="Times New Roman"/>
          <w:sz w:val="24"/>
          <w:szCs w:val="24"/>
        </w:rPr>
        <w:t>mani</w:t>
      </w:r>
      <w:proofErr w:type="spellEnd"/>
      <w:r w:rsidRPr="00A60452">
        <w:rPr>
          <w:rFonts w:ascii="Times New Roman" w:hAnsi="Times New Roman" w:cs="Times New Roman"/>
          <w:sz w:val="24"/>
          <w:szCs w:val="24"/>
        </w:rPr>
        <w:t xml:space="preserve"> M\Downloads\DSC07385.JPG" style="width: 50px;height:50px" onclick="</w:t>
      </w:r>
      <w:proofErr w:type="spellStart"/>
      <w:r w:rsidRPr="00A60452">
        <w:rPr>
          <w:rFonts w:ascii="Times New Roman" w:hAnsi="Times New Roman" w:cs="Times New Roman"/>
          <w:sz w:val="24"/>
          <w:szCs w:val="24"/>
        </w:rPr>
        <w:t>currentSlide</w:t>
      </w:r>
      <w:proofErr w:type="spellEnd"/>
      <w:r w:rsidRPr="00A60452">
        <w:rPr>
          <w:rFonts w:ascii="Times New Roman" w:hAnsi="Times New Roman" w:cs="Times New Roman"/>
          <w:sz w:val="24"/>
          <w:szCs w:val="24"/>
        </w:rPr>
        <w:t>(6)" &gt;</w:t>
      </w:r>
    </w:p>
    <w:p w14:paraId="71037B12"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2D954545"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528F38EA"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5B874279"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w:t>
      </w:r>
    </w:p>
    <w:p w14:paraId="6F0DF12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&lt;script&gt;</w:t>
      </w:r>
    </w:p>
    <w:p w14:paraId="04E92CCE"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let </w:t>
      </w:r>
      <w:proofErr w:type="spellStart"/>
      <w:r w:rsidRPr="00A60452">
        <w:rPr>
          <w:rFonts w:ascii="Times New Roman" w:hAnsi="Times New Roman" w:cs="Times New Roman"/>
          <w:sz w:val="24"/>
          <w:szCs w:val="24"/>
        </w:rPr>
        <w:t>slideIndex</w:t>
      </w:r>
      <w:proofErr w:type="spellEnd"/>
      <w:r w:rsidRPr="00A60452">
        <w:rPr>
          <w:rFonts w:ascii="Times New Roman" w:hAnsi="Times New Roman" w:cs="Times New Roman"/>
          <w:sz w:val="24"/>
          <w:szCs w:val="24"/>
        </w:rPr>
        <w:t xml:space="preserve"> = 1;</w:t>
      </w:r>
    </w:p>
    <w:p w14:paraId="006880D4"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showSlides</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slideIndex</w:t>
      </w:r>
      <w:proofErr w:type="spellEnd"/>
      <w:r w:rsidRPr="00A60452">
        <w:rPr>
          <w:rFonts w:ascii="Times New Roman" w:hAnsi="Times New Roman" w:cs="Times New Roman"/>
          <w:sz w:val="24"/>
          <w:szCs w:val="24"/>
        </w:rPr>
        <w:t>);</w:t>
      </w:r>
    </w:p>
    <w:p w14:paraId="0D2AE55F" w14:textId="73E5EF3B"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function </w:t>
      </w:r>
      <w:proofErr w:type="spellStart"/>
      <w:r w:rsidRPr="00A60452">
        <w:rPr>
          <w:rFonts w:ascii="Times New Roman" w:hAnsi="Times New Roman" w:cs="Times New Roman"/>
          <w:sz w:val="24"/>
          <w:szCs w:val="24"/>
        </w:rPr>
        <w:t>plusSlides</w:t>
      </w:r>
      <w:proofErr w:type="spellEnd"/>
      <w:r w:rsidRPr="00A60452">
        <w:rPr>
          <w:rFonts w:ascii="Times New Roman" w:hAnsi="Times New Roman" w:cs="Times New Roman"/>
          <w:sz w:val="24"/>
          <w:szCs w:val="24"/>
        </w:rPr>
        <w:t>(n) {</w:t>
      </w:r>
    </w:p>
    <w:p w14:paraId="41AE2D0D"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roofErr w:type="spellStart"/>
      <w:proofErr w:type="gramStart"/>
      <w:r w:rsidRPr="00A60452">
        <w:rPr>
          <w:rFonts w:ascii="Times New Roman" w:hAnsi="Times New Roman" w:cs="Times New Roman"/>
          <w:sz w:val="24"/>
          <w:szCs w:val="24"/>
        </w:rPr>
        <w:t>showSlides</w:t>
      </w:r>
      <w:proofErr w:type="spellEnd"/>
      <w:r w:rsidRPr="00A60452">
        <w:rPr>
          <w:rFonts w:ascii="Times New Roman" w:hAnsi="Times New Roman" w:cs="Times New Roman"/>
          <w:sz w:val="24"/>
          <w:szCs w:val="24"/>
        </w:rPr>
        <w:t>(</w:t>
      </w:r>
      <w:proofErr w:type="spellStart"/>
      <w:proofErr w:type="gramEnd"/>
      <w:r w:rsidRPr="00A60452">
        <w:rPr>
          <w:rFonts w:ascii="Times New Roman" w:hAnsi="Times New Roman" w:cs="Times New Roman"/>
          <w:sz w:val="24"/>
          <w:szCs w:val="24"/>
        </w:rPr>
        <w:t>slideIndex</w:t>
      </w:r>
      <w:proofErr w:type="spellEnd"/>
      <w:r w:rsidRPr="00A60452">
        <w:rPr>
          <w:rFonts w:ascii="Times New Roman" w:hAnsi="Times New Roman" w:cs="Times New Roman"/>
          <w:sz w:val="24"/>
          <w:szCs w:val="24"/>
        </w:rPr>
        <w:t xml:space="preserve"> += n);</w:t>
      </w:r>
    </w:p>
    <w:p w14:paraId="520326C2"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lastRenderedPageBreak/>
        <w:t xml:space="preserve">            }</w:t>
      </w:r>
    </w:p>
    <w:p w14:paraId="47DEF930" w14:textId="7BED60FC" w:rsidR="00A60452" w:rsidRPr="00A60452" w:rsidRDefault="00A60452" w:rsidP="00A6045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A60452">
        <w:rPr>
          <w:rFonts w:ascii="Times New Roman" w:hAnsi="Times New Roman" w:cs="Times New Roman"/>
          <w:sz w:val="24"/>
          <w:szCs w:val="24"/>
        </w:rPr>
        <w:t xml:space="preserve">      function </w:t>
      </w:r>
      <w:proofErr w:type="spellStart"/>
      <w:r w:rsidRPr="00A60452">
        <w:rPr>
          <w:rFonts w:ascii="Times New Roman" w:hAnsi="Times New Roman" w:cs="Times New Roman"/>
          <w:sz w:val="24"/>
          <w:szCs w:val="24"/>
        </w:rPr>
        <w:t>currentSlide</w:t>
      </w:r>
      <w:proofErr w:type="spellEnd"/>
      <w:r w:rsidRPr="00A60452">
        <w:rPr>
          <w:rFonts w:ascii="Times New Roman" w:hAnsi="Times New Roman" w:cs="Times New Roman"/>
          <w:sz w:val="24"/>
          <w:szCs w:val="24"/>
        </w:rPr>
        <w:t>(n) {</w:t>
      </w:r>
    </w:p>
    <w:p w14:paraId="500A7AA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roofErr w:type="spellStart"/>
      <w:proofErr w:type="gramStart"/>
      <w:r w:rsidRPr="00A60452">
        <w:rPr>
          <w:rFonts w:ascii="Times New Roman" w:hAnsi="Times New Roman" w:cs="Times New Roman"/>
          <w:sz w:val="24"/>
          <w:szCs w:val="24"/>
        </w:rPr>
        <w:t>showSlides</w:t>
      </w:r>
      <w:proofErr w:type="spellEnd"/>
      <w:r w:rsidRPr="00A60452">
        <w:rPr>
          <w:rFonts w:ascii="Times New Roman" w:hAnsi="Times New Roman" w:cs="Times New Roman"/>
          <w:sz w:val="24"/>
          <w:szCs w:val="24"/>
        </w:rPr>
        <w:t>(</w:t>
      </w:r>
      <w:proofErr w:type="spellStart"/>
      <w:proofErr w:type="gramEnd"/>
      <w:r w:rsidRPr="00A60452">
        <w:rPr>
          <w:rFonts w:ascii="Times New Roman" w:hAnsi="Times New Roman" w:cs="Times New Roman"/>
          <w:sz w:val="24"/>
          <w:szCs w:val="24"/>
        </w:rPr>
        <w:t>slideIndex</w:t>
      </w:r>
      <w:proofErr w:type="spellEnd"/>
      <w:r w:rsidRPr="00A60452">
        <w:rPr>
          <w:rFonts w:ascii="Times New Roman" w:hAnsi="Times New Roman" w:cs="Times New Roman"/>
          <w:sz w:val="24"/>
          <w:szCs w:val="24"/>
        </w:rPr>
        <w:t xml:space="preserve"> = n);</w:t>
      </w:r>
    </w:p>
    <w:p w14:paraId="3D105F2A"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
    <w:p w14:paraId="31C2B5C8" w14:textId="72EDEB56"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function </w:t>
      </w:r>
      <w:proofErr w:type="spellStart"/>
      <w:r w:rsidRPr="00A60452">
        <w:rPr>
          <w:rFonts w:ascii="Times New Roman" w:hAnsi="Times New Roman" w:cs="Times New Roman"/>
          <w:sz w:val="24"/>
          <w:szCs w:val="24"/>
        </w:rPr>
        <w:t>showSlides</w:t>
      </w:r>
      <w:proofErr w:type="spellEnd"/>
      <w:r w:rsidRPr="00A60452">
        <w:rPr>
          <w:rFonts w:ascii="Times New Roman" w:hAnsi="Times New Roman" w:cs="Times New Roman"/>
          <w:sz w:val="24"/>
          <w:szCs w:val="24"/>
        </w:rPr>
        <w:t>(n) {</w:t>
      </w:r>
    </w:p>
    <w:p w14:paraId="15C480FE"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let </w:t>
      </w:r>
      <w:proofErr w:type="spellStart"/>
      <w:r w:rsidRPr="00A60452">
        <w:rPr>
          <w:rFonts w:ascii="Times New Roman" w:hAnsi="Times New Roman" w:cs="Times New Roman"/>
          <w:sz w:val="24"/>
          <w:szCs w:val="24"/>
        </w:rPr>
        <w:t>i</w:t>
      </w:r>
      <w:proofErr w:type="spellEnd"/>
      <w:r w:rsidRPr="00A60452">
        <w:rPr>
          <w:rFonts w:ascii="Times New Roman" w:hAnsi="Times New Roman" w:cs="Times New Roman"/>
          <w:sz w:val="24"/>
          <w:szCs w:val="24"/>
        </w:rPr>
        <w:t>;</w:t>
      </w:r>
    </w:p>
    <w:p w14:paraId="2E9540C1"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let slides = </w:t>
      </w:r>
      <w:proofErr w:type="spellStart"/>
      <w:proofErr w:type="gramStart"/>
      <w:r w:rsidRPr="00A60452">
        <w:rPr>
          <w:rFonts w:ascii="Times New Roman" w:hAnsi="Times New Roman" w:cs="Times New Roman"/>
          <w:sz w:val="24"/>
          <w:szCs w:val="24"/>
        </w:rPr>
        <w:t>document.getElementsByClassName</w:t>
      </w:r>
      <w:proofErr w:type="spellEnd"/>
      <w:proofErr w:type="gram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mySlides</w:t>
      </w:r>
      <w:proofErr w:type="spellEnd"/>
      <w:r w:rsidRPr="00A60452">
        <w:rPr>
          <w:rFonts w:ascii="Times New Roman" w:hAnsi="Times New Roman" w:cs="Times New Roman"/>
          <w:sz w:val="24"/>
          <w:szCs w:val="24"/>
        </w:rPr>
        <w:t>");</w:t>
      </w:r>
    </w:p>
    <w:p w14:paraId="2EE1F399"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let dots = </w:t>
      </w:r>
      <w:proofErr w:type="spellStart"/>
      <w:proofErr w:type="gramStart"/>
      <w:r w:rsidRPr="00A60452">
        <w:rPr>
          <w:rFonts w:ascii="Times New Roman" w:hAnsi="Times New Roman" w:cs="Times New Roman"/>
          <w:sz w:val="24"/>
          <w:szCs w:val="24"/>
        </w:rPr>
        <w:t>document.getElementsByClassName</w:t>
      </w:r>
      <w:proofErr w:type="spellEnd"/>
      <w:proofErr w:type="gramEnd"/>
      <w:r w:rsidRPr="00A60452">
        <w:rPr>
          <w:rFonts w:ascii="Times New Roman" w:hAnsi="Times New Roman" w:cs="Times New Roman"/>
          <w:sz w:val="24"/>
          <w:szCs w:val="24"/>
        </w:rPr>
        <w:t>("demo");</w:t>
      </w:r>
    </w:p>
    <w:p w14:paraId="2D4AF30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let </w:t>
      </w:r>
      <w:proofErr w:type="spellStart"/>
      <w:r w:rsidRPr="00A60452">
        <w:rPr>
          <w:rFonts w:ascii="Times New Roman" w:hAnsi="Times New Roman" w:cs="Times New Roman"/>
          <w:sz w:val="24"/>
          <w:szCs w:val="24"/>
        </w:rPr>
        <w:t>captionText</w:t>
      </w:r>
      <w:proofErr w:type="spellEnd"/>
      <w:r w:rsidRPr="00A60452">
        <w:rPr>
          <w:rFonts w:ascii="Times New Roman" w:hAnsi="Times New Roman" w:cs="Times New Roman"/>
          <w:sz w:val="24"/>
          <w:szCs w:val="24"/>
        </w:rPr>
        <w:t xml:space="preserve"> = </w:t>
      </w:r>
      <w:proofErr w:type="spellStart"/>
      <w:proofErr w:type="gramStart"/>
      <w:r w:rsidRPr="00A60452">
        <w:rPr>
          <w:rFonts w:ascii="Times New Roman" w:hAnsi="Times New Roman" w:cs="Times New Roman"/>
          <w:sz w:val="24"/>
          <w:szCs w:val="24"/>
        </w:rPr>
        <w:t>document.getElementById</w:t>
      </w:r>
      <w:proofErr w:type="spellEnd"/>
      <w:proofErr w:type="gramEnd"/>
      <w:r w:rsidRPr="00A60452">
        <w:rPr>
          <w:rFonts w:ascii="Times New Roman" w:hAnsi="Times New Roman" w:cs="Times New Roman"/>
          <w:sz w:val="24"/>
          <w:szCs w:val="24"/>
        </w:rPr>
        <w:t>("caption");</w:t>
      </w:r>
    </w:p>
    <w:p w14:paraId="2F59063E"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if (n &gt; </w:t>
      </w:r>
      <w:proofErr w:type="spellStart"/>
      <w:r w:rsidRPr="00A60452">
        <w:rPr>
          <w:rFonts w:ascii="Times New Roman" w:hAnsi="Times New Roman" w:cs="Times New Roman"/>
          <w:sz w:val="24"/>
          <w:szCs w:val="24"/>
        </w:rPr>
        <w:t>slides.length</w:t>
      </w:r>
      <w:proofErr w:type="spellEnd"/>
      <w:r w:rsidRPr="00A60452">
        <w:rPr>
          <w:rFonts w:ascii="Times New Roman" w:hAnsi="Times New Roman" w:cs="Times New Roman"/>
          <w:sz w:val="24"/>
          <w:szCs w:val="24"/>
        </w:rPr>
        <w:t>) {</w:t>
      </w:r>
      <w:proofErr w:type="spellStart"/>
      <w:r w:rsidRPr="00A60452">
        <w:rPr>
          <w:rFonts w:ascii="Times New Roman" w:hAnsi="Times New Roman" w:cs="Times New Roman"/>
          <w:sz w:val="24"/>
          <w:szCs w:val="24"/>
        </w:rPr>
        <w:t>slideIndex</w:t>
      </w:r>
      <w:proofErr w:type="spellEnd"/>
      <w:r w:rsidRPr="00A60452">
        <w:rPr>
          <w:rFonts w:ascii="Times New Roman" w:hAnsi="Times New Roman" w:cs="Times New Roman"/>
          <w:sz w:val="24"/>
          <w:szCs w:val="24"/>
        </w:rPr>
        <w:t xml:space="preserve"> = 1}</w:t>
      </w:r>
    </w:p>
    <w:p w14:paraId="055137B1"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if (n &lt; 1) {</w:t>
      </w:r>
      <w:proofErr w:type="spellStart"/>
      <w:r w:rsidRPr="00A60452">
        <w:rPr>
          <w:rFonts w:ascii="Times New Roman" w:hAnsi="Times New Roman" w:cs="Times New Roman"/>
          <w:sz w:val="24"/>
          <w:szCs w:val="24"/>
        </w:rPr>
        <w:t>slideIndex</w:t>
      </w:r>
      <w:proofErr w:type="spellEnd"/>
      <w:r w:rsidRPr="00A60452">
        <w:rPr>
          <w:rFonts w:ascii="Times New Roman" w:hAnsi="Times New Roman" w:cs="Times New Roman"/>
          <w:sz w:val="24"/>
          <w:szCs w:val="24"/>
        </w:rPr>
        <w:t xml:space="preserve"> = </w:t>
      </w:r>
      <w:proofErr w:type="spellStart"/>
      <w:r w:rsidRPr="00A60452">
        <w:rPr>
          <w:rFonts w:ascii="Times New Roman" w:hAnsi="Times New Roman" w:cs="Times New Roman"/>
          <w:sz w:val="24"/>
          <w:szCs w:val="24"/>
        </w:rPr>
        <w:t>slides.length</w:t>
      </w:r>
      <w:proofErr w:type="spellEnd"/>
      <w:r w:rsidRPr="00A60452">
        <w:rPr>
          <w:rFonts w:ascii="Times New Roman" w:hAnsi="Times New Roman" w:cs="Times New Roman"/>
          <w:sz w:val="24"/>
          <w:szCs w:val="24"/>
        </w:rPr>
        <w:t>}</w:t>
      </w:r>
    </w:p>
    <w:p w14:paraId="17D2398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for (</w:t>
      </w:r>
      <w:proofErr w:type="spellStart"/>
      <w:r w:rsidRPr="00A60452">
        <w:rPr>
          <w:rFonts w:ascii="Times New Roman" w:hAnsi="Times New Roman" w:cs="Times New Roman"/>
          <w:sz w:val="24"/>
          <w:szCs w:val="24"/>
        </w:rPr>
        <w:t>i</w:t>
      </w:r>
      <w:proofErr w:type="spellEnd"/>
      <w:r w:rsidRPr="00A60452">
        <w:rPr>
          <w:rFonts w:ascii="Times New Roman" w:hAnsi="Times New Roman" w:cs="Times New Roman"/>
          <w:sz w:val="24"/>
          <w:szCs w:val="24"/>
        </w:rPr>
        <w:t xml:space="preserve"> = 0; </w:t>
      </w:r>
      <w:proofErr w:type="spellStart"/>
      <w:r w:rsidRPr="00A60452">
        <w:rPr>
          <w:rFonts w:ascii="Times New Roman" w:hAnsi="Times New Roman" w:cs="Times New Roman"/>
          <w:sz w:val="24"/>
          <w:szCs w:val="24"/>
        </w:rPr>
        <w:t>i</w:t>
      </w:r>
      <w:proofErr w:type="spellEnd"/>
      <w:r w:rsidRPr="00A60452">
        <w:rPr>
          <w:rFonts w:ascii="Times New Roman" w:hAnsi="Times New Roman" w:cs="Times New Roman"/>
          <w:sz w:val="24"/>
          <w:szCs w:val="24"/>
        </w:rPr>
        <w:t xml:space="preserve"> &lt; </w:t>
      </w:r>
      <w:proofErr w:type="spellStart"/>
      <w:r w:rsidRPr="00A60452">
        <w:rPr>
          <w:rFonts w:ascii="Times New Roman" w:hAnsi="Times New Roman" w:cs="Times New Roman"/>
          <w:sz w:val="24"/>
          <w:szCs w:val="24"/>
        </w:rPr>
        <w:t>slides.length</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i</w:t>
      </w:r>
      <w:proofErr w:type="spellEnd"/>
      <w:r w:rsidRPr="00A60452">
        <w:rPr>
          <w:rFonts w:ascii="Times New Roman" w:hAnsi="Times New Roman" w:cs="Times New Roman"/>
          <w:sz w:val="24"/>
          <w:szCs w:val="24"/>
        </w:rPr>
        <w:t>++) {</w:t>
      </w:r>
    </w:p>
    <w:p w14:paraId="76F49FD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slides[</w:t>
      </w:r>
      <w:proofErr w:type="spellStart"/>
      <w:r w:rsidRPr="00A60452">
        <w:rPr>
          <w:rFonts w:ascii="Times New Roman" w:hAnsi="Times New Roman" w:cs="Times New Roman"/>
          <w:sz w:val="24"/>
          <w:szCs w:val="24"/>
        </w:rPr>
        <w:t>i</w:t>
      </w:r>
      <w:proofErr w:type="spellEnd"/>
      <w:proofErr w:type="gramStart"/>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style</w:t>
      </w:r>
      <w:proofErr w:type="gramEnd"/>
      <w:r w:rsidRPr="00A60452">
        <w:rPr>
          <w:rFonts w:ascii="Times New Roman" w:hAnsi="Times New Roman" w:cs="Times New Roman"/>
          <w:sz w:val="24"/>
          <w:szCs w:val="24"/>
        </w:rPr>
        <w:t>.display</w:t>
      </w:r>
      <w:proofErr w:type="spellEnd"/>
      <w:r w:rsidRPr="00A60452">
        <w:rPr>
          <w:rFonts w:ascii="Times New Roman" w:hAnsi="Times New Roman" w:cs="Times New Roman"/>
          <w:sz w:val="24"/>
          <w:szCs w:val="24"/>
        </w:rPr>
        <w:t xml:space="preserve"> = "none";</w:t>
      </w:r>
    </w:p>
    <w:p w14:paraId="21A3F73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
    <w:p w14:paraId="2A50784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for (</w:t>
      </w:r>
      <w:proofErr w:type="spellStart"/>
      <w:r w:rsidRPr="00A60452">
        <w:rPr>
          <w:rFonts w:ascii="Times New Roman" w:hAnsi="Times New Roman" w:cs="Times New Roman"/>
          <w:sz w:val="24"/>
          <w:szCs w:val="24"/>
        </w:rPr>
        <w:t>i</w:t>
      </w:r>
      <w:proofErr w:type="spellEnd"/>
      <w:r w:rsidRPr="00A60452">
        <w:rPr>
          <w:rFonts w:ascii="Times New Roman" w:hAnsi="Times New Roman" w:cs="Times New Roman"/>
          <w:sz w:val="24"/>
          <w:szCs w:val="24"/>
        </w:rPr>
        <w:t xml:space="preserve"> = 0; </w:t>
      </w:r>
      <w:proofErr w:type="spellStart"/>
      <w:r w:rsidRPr="00A60452">
        <w:rPr>
          <w:rFonts w:ascii="Times New Roman" w:hAnsi="Times New Roman" w:cs="Times New Roman"/>
          <w:sz w:val="24"/>
          <w:szCs w:val="24"/>
        </w:rPr>
        <w:t>i</w:t>
      </w:r>
      <w:proofErr w:type="spellEnd"/>
      <w:r w:rsidRPr="00A60452">
        <w:rPr>
          <w:rFonts w:ascii="Times New Roman" w:hAnsi="Times New Roman" w:cs="Times New Roman"/>
          <w:sz w:val="24"/>
          <w:szCs w:val="24"/>
        </w:rPr>
        <w:t xml:space="preserve"> &lt; </w:t>
      </w:r>
      <w:proofErr w:type="spellStart"/>
      <w:r w:rsidRPr="00A60452">
        <w:rPr>
          <w:rFonts w:ascii="Times New Roman" w:hAnsi="Times New Roman" w:cs="Times New Roman"/>
          <w:sz w:val="24"/>
          <w:szCs w:val="24"/>
        </w:rPr>
        <w:t>dots.length</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i</w:t>
      </w:r>
      <w:proofErr w:type="spellEnd"/>
      <w:r w:rsidRPr="00A60452">
        <w:rPr>
          <w:rFonts w:ascii="Times New Roman" w:hAnsi="Times New Roman" w:cs="Times New Roman"/>
          <w:sz w:val="24"/>
          <w:szCs w:val="24"/>
        </w:rPr>
        <w:t>++) {</w:t>
      </w:r>
    </w:p>
    <w:p w14:paraId="6C22766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dots[</w:t>
      </w:r>
      <w:proofErr w:type="spellStart"/>
      <w:r w:rsidRPr="00A60452">
        <w:rPr>
          <w:rFonts w:ascii="Times New Roman" w:hAnsi="Times New Roman" w:cs="Times New Roman"/>
          <w:sz w:val="24"/>
          <w:szCs w:val="24"/>
        </w:rPr>
        <w:t>i</w:t>
      </w:r>
      <w:proofErr w:type="spellEnd"/>
      <w:proofErr w:type="gramStart"/>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className</w:t>
      </w:r>
      <w:proofErr w:type="spellEnd"/>
      <w:proofErr w:type="gramEnd"/>
      <w:r w:rsidRPr="00A60452">
        <w:rPr>
          <w:rFonts w:ascii="Times New Roman" w:hAnsi="Times New Roman" w:cs="Times New Roman"/>
          <w:sz w:val="24"/>
          <w:szCs w:val="24"/>
        </w:rPr>
        <w:t xml:space="preserve"> = dots[</w:t>
      </w:r>
      <w:proofErr w:type="spellStart"/>
      <w:r w:rsidRPr="00A60452">
        <w:rPr>
          <w:rFonts w:ascii="Times New Roman" w:hAnsi="Times New Roman" w:cs="Times New Roman"/>
          <w:sz w:val="24"/>
          <w:szCs w:val="24"/>
        </w:rPr>
        <w:t>i</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className.replace</w:t>
      </w:r>
      <w:proofErr w:type="spellEnd"/>
      <w:r w:rsidRPr="00A60452">
        <w:rPr>
          <w:rFonts w:ascii="Times New Roman" w:hAnsi="Times New Roman" w:cs="Times New Roman"/>
          <w:sz w:val="24"/>
          <w:szCs w:val="24"/>
        </w:rPr>
        <w:t>(" active", "");</w:t>
      </w:r>
    </w:p>
    <w:p w14:paraId="01256C5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
    <w:p w14:paraId="13BA297D"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slides[slideIndex-1</w:t>
      </w:r>
      <w:proofErr w:type="gramStart"/>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style</w:t>
      </w:r>
      <w:proofErr w:type="gramEnd"/>
      <w:r w:rsidRPr="00A60452">
        <w:rPr>
          <w:rFonts w:ascii="Times New Roman" w:hAnsi="Times New Roman" w:cs="Times New Roman"/>
          <w:sz w:val="24"/>
          <w:szCs w:val="24"/>
        </w:rPr>
        <w:t>.display</w:t>
      </w:r>
      <w:proofErr w:type="spellEnd"/>
      <w:r w:rsidRPr="00A60452">
        <w:rPr>
          <w:rFonts w:ascii="Times New Roman" w:hAnsi="Times New Roman" w:cs="Times New Roman"/>
          <w:sz w:val="24"/>
          <w:szCs w:val="24"/>
        </w:rPr>
        <w:t xml:space="preserve"> = "block";</w:t>
      </w:r>
    </w:p>
    <w:p w14:paraId="67D658C1"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dots[slideIndex-1</w:t>
      </w:r>
      <w:proofErr w:type="gramStart"/>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className</w:t>
      </w:r>
      <w:proofErr w:type="spellEnd"/>
      <w:proofErr w:type="gramEnd"/>
      <w:r w:rsidRPr="00A60452">
        <w:rPr>
          <w:rFonts w:ascii="Times New Roman" w:hAnsi="Times New Roman" w:cs="Times New Roman"/>
          <w:sz w:val="24"/>
          <w:szCs w:val="24"/>
        </w:rPr>
        <w:t xml:space="preserve"> += " active";</w:t>
      </w:r>
    </w:p>
    <w:p w14:paraId="2517E03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captionText.innerHTML</w:t>
      </w:r>
      <w:proofErr w:type="spellEnd"/>
      <w:r w:rsidRPr="00A60452">
        <w:rPr>
          <w:rFonts w:ascii="Times New Roman" w:hAnsi="Times New Roman" w:cs="Times New Roman"/>
          <w:sz w:val="24"/>
          <w:szCs w:val="24"/>
        </w:rPr>
        <w:t xml:space="preserve"> = dots[slideIndex-1</w:t>
      </w:r>
      <w:proofErr w:type="gramStart"/>
      <w:r w:rsidRPr="00A60452">
        <w:rPr>
          <w:rFonts w:ascii="Times New Roman" w:hAnsi="Times New Roman" w:cs="Times New Roman"/>
          <w:sz w:val="24"/>
          <w:szCs w:val="24"/>
        </w:rPr>
        <w:t>].alt</w:t>
      </w:r>
      <w:proofErr w:type="gramEnd"/>
      <w:r w:rsidRPr="00A60452">
        <w:rPr>
          <w:rFonts w:ascii="Times New Roman" w:hAnsi="Times New Roman" w:cs="Times New Roman"/>
          <w:sz w:val="24"/>
          <w:szCs w:val="24"/>
        </w:rPr>
        <w:t>;</w:t>
      </w:r>
    </w:p>
    <w:p w14:paraId="2002203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
    <w:p w14:paraId="782B1B13" w14:textId="2C6A38EE"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&lt;/script&gt;</w:t>
      </w:r>
    </w:p>
    <w:p w14:paraId="28BA9A52"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&lt;section class="footer"&gt;</w:t>
      </w:r>
    </w:p>
    <w:p w14:paraId="19BEFD5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class="link-row"&gt;</w:t>
      </w:r>
    </w:p>
    <w:p w14:paraId="4F0A3D1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lastRenderedPageBreak/>
        <w:t xml:space="preserve">      &lt;div class="address-column"&gt;</w:t>
      </w:r>
    </w:p>
    <w:p w14:paraId="56D560B5"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&lt;h3&gt;UNIVERSITY OF MADRAS</w:t>
      </w:r>
    </w:p>
    <w:p w14:paraId="52EBEE0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&gt;NETWORK SYSTEM AND INFORMATION TECHNOLOGY&lt;</w:t>
      </w:r>
      <w:proofErr w:type="spellStart"/>
      <w:r w:rsidRPr="00A60452">
        <w:rPr>
          <w:rFonts w:ascii="Times New Roman" w:hAnsi="Times New Roman" w:cs="Times New Roman"/>
          <w:sz w:val="24"/>
          <w:szCs w:val="24"/>
        </w:rPr>
        <w:t>br</w:t>
      </w:r>
      <w:proofErr w:type="spellEnd"/>
      <w:r w:rsidRPr="00A60452">
        <w:rPr>
          <w:rFonts w:ascii="Times New Roman" w:hAnsi="Times New Roman" w:cs="Times New Roman"/>
          <w:sz w:val="24"/>
          <w:szCs w:val="24"/>
        </w:rPr>
        <w:t>&gt;&lt;/h3&gt;</w:t>
      </w:r>
    </w:p>
    <w:p w14:paraId="40182A9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&lt;/h3&gt;</w:t>
      </w:r>
    </w:p>
    <w:p w14:paraId="7A26895E"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&lt;p1&gt;GUINDY CAMPAS , KOTTURPURAM , CHENNAI , TAMIL NADU - 600085&lt;/p1&gt;</w:t>
      </w:r>
    </w:p>
    <w:p w14:paraId="3370C2ED"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07F2C79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class="link-column"&gt;</w:t>
      </w:r>
    </w:p>
    <w:p w14:paraId="07E0400E"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ul</w:t>
      </w:r>
      <w:proofErr w:type="spellEnd"/>
      <w:r w:rsidRPr="00A60452">
        <w:rPr>
          <w:rFonts w:ascii="Times New Roman" w:hAnsi="Times New Roman" w:cs="Times New Roman"/>
          <w:sz w:val="24"/>
          <w:szCs w:val="24"/>
        </w:rPr>
        <w:t>&gt;</w:t>
      </w:r>
    </w:p>
    <w:p w14:paraId="41061C2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&lt;li&gt;&lt;span&gt;Explore&lt;/span&gt;&lt;/li&gt;</w:t>
      </w:r>
    </w:p>
    <w:p w14:paraId="2272A71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="/websites"&gt;Websites&lt;/a&gt;&lt;/li&gt;</w:t>
      </w:r>
    </w:p>
    <w:p w14:paraId="2380C332"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="/email"&gt;Examples&lt;/a&gt;&lt;/li&gt;</w:t>
      </w:r>
    </w:p>
    <w:p w14:paraId="1DCD2497"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="/status"&gt;Pricing&lt;/a&gt;&lt;/li&gt;</w:t>
      </w:r>
    </w:p>
    <w:p w14:paraId="62017D02"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="/security"&gt;Security&lt;/a&gt;&lt;/li&gt;</w:t>
      </w:r>
    </w:p>
    <w:p w14:paraId="6E25B2D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ul</w:t>
      </w:r>
      <w:proofErr w:type="spellEnd"/>
      <w:r w:rsidRPr="00A60452">
        <w:rPr>
          <w:rFonts w:ascii="Times New Roman" w:hAnsi="Times New Roman" w:cs="Times New Roman"/>
          <w:sz w:val="24"/>
          <w:szCs w:val="24"/>
        </w:rPr>
        <w:t>&gt;</w:t>
      </w:r>
    </w:p>
    <w:p w14:paraId="374B6270"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ul</w:t>
      </w:r>
      <w:proofErr w:type="spellEnd"/>
      <w:r w:rsidRPr="00A60452">
        <w:rPr>
          <w:rFonts w:ascii="Times New Roman" w:hAnsi="Times New Roman" w:cs="Times New Roman"/>
          <w:sz w:val="24"/>
          <w:szCs w:val="24"/>
        </w:rPr>
        <w:t>&gt;</w:t>
      </w:r>
    </w:p>
    <w:p w14:paraId="620C254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&lt;li&gt;&lt;span&gt;Resources&lt;/span&gt;&lt;/li&gt;</w:t>
      </w:r>
    </w:p>
    <w:p w14:paraId="06FFC0CF"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w:t>
      </w:r>
    </w:p>
    <w:p w14:paraId="088FC362" w14:textId="4F66458E"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xml:space="preserve">="/knowledge-base"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noopener</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noreferrer</w:t>
      </w:r>
      <w:proofErr w:type="spellEnd"/>
      <w:r w:rsidRPr="00A60452">
        <w:rPr>
          <w:rFonts w:ascii="Times New Roman" w:hAnsi="Times New Roman" w:cs="Times New Roman"/>
          <w:sz w:val="24"/>
          <w:szCs w:val="24"/>
        </w:rPr>
        <w:t>"&gt;Knowledge Base&lt;/a</w:t>
      </w:r>
      <w:r w:rsidR="00BA648F">
        <w:rPr>
          <w:rFonts w:ascii="Times New Roman" w:hAnsi="Times New Roman" w:cs="Times New Roman"/>
          <w:sz w:val="24"/>
          <w:szCs w:val="24"/>
        </w:rPr>
        <w:t>&gt;</w:t>
      </w:r>
    </w:p>
    <w:p w14:paraId="5E101CFD" w14:textId="2CD27F00"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w:t>
      </w:r>
    </w:p>
    <w:p w14:paraId="2B34F18D"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w:t>
      </w:r>
    </w:p>
    <w:p w14:paraId="7C77586A" w14:textId="07CE89F0" w:rsidR="00BA648F" w:rsidRPr="00A60452" w:rsidRDefault="00A60452" w:rsidP="00BA648F">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api</w:t>
      </w:r>
      <w:proofErr w:type="spellEnd"/>
      <w:r w:rsidRPr="00A60452">
        <w:rPr>
          <w:rFonts w:ascii="Times New Roman" w:hAnsi="Times New Roman" w:cs="Times New Roman"/>
          <w:sz w:val="24"/>
          <w:szCs w:val="24"/>
        </w:rPr>
        <w:t xml:space="preserve">-documentation"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noopener</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noreferrer</w:t>
      </w:r>
      <w:proofErr w:type="spellEnd"/>
      <w:r w:rsidRPr="00A60452">
        <w:rPr>
          <w:rFonts w:ascii="Times New Roman" w:hAnsi="Times New Roman" w:cs="Times New Roman"/>
          <w:sz w:val="24"/>
          <w:szCs w:val="24"/>
        </w:rPr>
        <w:t>"</w:t>
      </w:r>
      <w:r w:rsidR="00BA648F" w:rsidRPr="00A60452">
        <w:rPr>
          <w:rFonts w:ascii="Times New Roman" w:hAnsi="Times New Roman" w:cs="Times New Roman"/>
          <w:sz w:val="24"/>
          <w:szCs w:val="24"/>
        </w:rPr>
        <w:t xml:space="preserve"> &gt;API Documentation&lt;/a</w:t>
      </w:r>
      <w:r w:rsidR="00BA648F">
        <w:rPr>
          <w:rFonts w:ascii="Times New Roman" w:hAnsi="Times New Roman" w:cs="Times New Roman"/>
          <w:sz w:val="24"/>
          <w:szCs w:val="24"/>
        </w:rPr>
        <w:t>&gt;</w:t>
      </w:r>
    </w:p>
    <w:p w14:paraId="2A167B4E"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w:t>
      </w:r>
    </w:p>
    <w:p w14:paraId="3B852F9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w:t>
      </w:r>
    </w:p>
    <w:p w14:paraId="7F7F5592"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xml:space="preserve">="/developers"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noopener</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noreferrer</w:t>
      </w:r>
      <w:proofErr w:type="spellEnd"/>
      <w:r w:rsidRPr="00A60452">
        <w:rPr>
          <w:rFonts w:ascii="Times New Roman" w:hAnsi="Times New Roman" w:cs="Times New Roman"/>
          <w:sz w:val="24"/>
          <w:szCs w:val="24"/>
        </w:rPr>
        <w:t>"&gt;Developers&lt;/a&gt;</w:t>
      </w:r>
    </w:p>
    <w:p w14:paraId="5302B83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lastRenderedPageBreak/>
        <w:t xml:space="preserve">          &lt;/li&gt;</w:t>
      </w:r>
    </w:p>
    <w:p w14:paraId="2A61679A"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ul</w:t>
      </w:r>
      <w:proofErr w:type="spellEnd"/>
      <w:r w:rsidRPr="00A60452">
        <w:rPr>
          <w:rFonts w:ascii="Times New Roman" w:hAnsi="Times New Roman" w:cs="Times New Roman"/>
          <w:sz w:val="24"/>
          <w:szCs w:val="24"/>
        </w:rPr>
        <w:t>&gt;</w:t>
      </w:r>
    </w:p>
    <w:p w14:paraId="75D0481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ul</w:t>
      </w:r>
      <w:proofErr w:type="spellEnd"/>
      <w:r w:rsidRPr="00A60452">
        <w:rPr>
          <w:rFonts w:ascii="Times New Roman" w:hAnsi="Times New Roman" w:cs="Times New Roman"/>
          <w:sz w:val="24"/>
          <w:szCs w:val="24"/>
        </w:rPr>
        <w:t>&gt;</w:t>
      </w:r>
    </w:p>
    <w:p w14:paraId="5269E58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&lt;li&gt;&lt;span&gt;Company&lt;/span&gt;&lt;/li&gt;</w:t>
      </w:r>
    </w:p>
    <w:p w14:paraId="43976A26"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w:t>
      </w:r>
    </w:p>
    <w:p w14:paraId="22D0022F"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xml:space="preserve">="/our-story"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noopener</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noreferrer</w:t>
      </w:r>
      <w:proofErr w:type="spellEnd"/>
      <w:r w:rsidRPr="00A60452">
        <w:rPr>
          <w:rFonts w:ascii="Times New Roman" w:hAnsi="Times New Roman" w:cs="Times New Roman"/>
          <w:sz w:val="24"/>
          <w:szCs w:val="24"/>
        </w:rPr>
        <w:t>"&gt;Our Story&lt;/a&gt;</w:t>
      </w:r>
    </w:p>
    <w:p w14:paraId="20F07867"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w:t>
      </w:r>
    </w:p>
    <w:p w14:paraId="4447CB27"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xml:space="preserve">="/events"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noopener</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noreferrer</w:t>
      </w:r>
      <w:proofErr w:type="spellEnd"/>
      <w:r w:rsidRPr="00A60452">
        <w:rPr>
          <w:rFonts w:ascii="Times New Roman" w:hAnsi="Times New Roman" w:cs="Times New Roman"/>
          <w:sz w:val="24"/>
          <w:szCs w:val="24"/>
        </w:rPr>
        <w:t>"&gt;Events&lt;/a&gt;&lt;/li&gt;</w:t>
      </w:r>
    </w:p>
    <w:p w14:paraId="114978CD"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&lt;li&gt;&lt;a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xml:space="preserve">="/careers"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noopener</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noreferrer</w:t>
      </w:r>
      <w:proofErr w:type="spellEnd"/>
      <w:r w:rsidRPr="00A60452">
        <w:rPr>
          <w:rFonts w:ascii="Times New Roman" w:hAnsi="Times New Roman" w:cs="Times New Roman"/>
          <w:sz w:val="24"/>
          <w:szCs w:val="24"/>
        </w:rPr>
        <w:t>"&gt;Careers&lt;/a&gt;&lt;/li&gt;</w:t>
      </w:r>
    </w:p>
    <w:p w14:paraId="4AAC1DF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w:t>
      </w:r>
      <w:proofErr w:type="spellStart"/>
      <w:r w:rsidRPr="00A60452">
        <w:rPr>
          <w:rFonts w:ascii="Times New Roman" w:hAnsi="Times New Roman" w:cs="Times New Roman"/>
          <w:sz w:val="24"/>
          <w:szCs w:val="24"/>
        </w:rPr>
        <w:t>ul</w:t>
      </w:r>
      <w:proofErr w:type="spellEnd"/>
      <w:r w:rsidRPr="00A60452">
        <w:rPr>
          <w:rFonts w:ascii="Times New Roman" w:hAnsi="Times New Roman" w:cs="Times New Roman"/>
          <w:sz w:val="24"/>
          <w:szCs w:val="24"/>
        </w:rPr>
        <w:t>&gt;</w:t>
      </w:r>
    </w:p>
    <w:p w14:paraId="4805C61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208C95BB"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4C58DDB5"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class="social-row"&gt;</w:t>
      </w:r>
    </w:p>
    <w:p w14:paraId="083E3A21"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class="copyright-column"&gt;</w:t>
      </w:r>
    </w:p>
    <w:p w14:paraId="5648C181"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&lt;p&gt;&amp;copy; 2020-21 NSIT, Inc. All rights reserved.&lt;/p&gt;</w:t>
      </w:r>
    </w:p>
    <w:p w14:paraId="40345093"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3203E1A8"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 class="social-column"&gt;</w:t>
      </w:r>
    </w:p>
    <w:p w14:paraId="1E13B34C" w14:textId="6F489C40"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="your-</w:t>
      </w:r>
      <w:proofErr w:type="spellStart"/>
      <w:r w:rsidRPr="00A60452">
        <w:rPr>
          <w:rFonts w:ascii="Times New Roman" w:hAnsi="Times New Roman" w:cs="Times New Roman"/>
          <w:sz w:val="24"/>
          <w:szCs w:val="24"/>
        </w:rPr>
        <w:t>instagram</w:t>
      </w:r>
      <w:proofErr w:type="spellEnd"/>
      <w:r w:rsidRPr="00A60452">
        <w:rPr>
          <w:rFonts w:ascii="Times New Roman" w:hAnsi="Times New Roman" w:cs="Times New Roman"/>
          <w:sz w:val="24"/>
          <w:szCs w:val="24"/>
        </w:rPr>
        <w:t xml:space="preserve">" target="_blank"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noopener</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noreferrer</w:t>
      </w:r>
      <w:proofErr w:type="spellEnd"/>
      <w:r w:rsidRPr="00A60452">
        <w:rPr>
          <w:rFonts w:ascii="Times New Roman" w:hAnsi="Times New Roman" w:cs="Times New Roman"/>
          <w:sz w:val="24"/>
          <w:szCs w:val="24"/>
        </w:rPr>
        <w:t>"</w:t>
      </w:r>
      <w:r w:rsidR="00BA648F">
        <w:rPr>
          <w:rFonts w:ascii="Times New Roman" w:hAnsi="Times New Roman" w:cs="Times New Roman"/>
          <w:sz w:val="24"/>
          <w:szCs w:val="24"/>
        </w:rPr>
        <w:t>&gt;</w:t>
      </w:r>
      <w:r w:rsidRPr="00A60452">
        <w:rPr>
          <w:rFonts w:ascii="Times New Roman" w:hAnsi="Times New Roman" w:cs="Times New Roman"/>
          <w:sz w:val="24"/>
          <w:szCs w:val="24"/>
        </w:rPr>
        <w:t>Instagram&lt;/a</w:t>
      </w:r>
      <w:r w:rsidR="00BA648F" w:rsidRPr="00A60452">
        <w:rPr>
          <w:rFonts w:ascii="Times New Roman" w:hAnsi="Times New Roman" w:cs="Times New Roman"/>
          <w:sz w:val="24"/>
          <w:szCs w:val="24"/>
        </w:rPr>
        <w:t xml:space="preserve"> &gt;</w:t>
      </w:r>
    </w:p>
    <w:p w14:paraId="733976EF" w14:textId="43472114"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&lt;a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 xml:space="preserve">="your-twitter" target="_blank" </w:t>
      </w:r>
      <w:proofErr w:type="spellStart"/>
      <w:r w:rsidRPr="00A60452">
        <w:rPr>
          <w:rFonts w:ascii="Times New Roman" w:hAnsi="Times New Roman" w:cs="Times New Roman"/>
          <w:sz w:val="24"/>
          <w:szCs w:val="24"/>
        </w:rPr>
        <w:t>rel</w:t>
      </w:r>
      <w:proofErr w:type="spellEnd"/>
      <w:r w:rsidRPr="00A60452">
        <w:rPr>
          <w:rFonts w:ascii="Times New Roman" w:hAnsi="Times New Roman" w:cs="Times New Roman"/>
          <w:sz w:val="24"/>
          <w:szCs w:val="24"/>
        </w:rPr>
        <w:t>="</w:t>
      </w:r>
      <w:proofErr w:type="spellStart"/>
      <w:r w:rsidRPr="00A60452">
        <w:rPr>
          <w:rFonts w:ascii="Times New Roman" w:hAnsi="Times New Roman" w:cs="Times New Roman"/>
          <w:sz w:val="24"/>
          <w:szCs w:val="24"/>
        </w:rPr>
        <w:t>noopener</w:t>
      </w:r>
      <w:proofErr w:type="spellEnd"/>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norefer</w:t>
      </w:r>
      <w:r w:rsidR="00BA648F">
        <w:rPr>
          <w:rFonts w:ascii="Times New Roman" w:hAnsi="Times New Roman" w:cs="Times New Roman"/>
          <w:sz w:val="24"/>
          <w:szCs w:val="24"/>
        </w:rPr>
        <w:t>ence</w:t>
      </w:r>
      <w:proofErr w:type="spellEnd"/>
      <w:r w:rsidR="00BA648F">
        <w:rPr>
          <w:rFonts w:ascii="Times New Roman" w:hAnsi="Times New Roman" w:cs="Times New Roman"/>
          <w:sz w:val="24"/>
          <w:szCs w:val="24"/>
        </w:rPr>
        <w:t>”</w:t>
      </w:r>
      <w:r w:rsidRPr="00A60452">
        <w:rPr>
          <w:rFonts w:ascii="Times New Roman" w:hAnsi="Times New Roman" w:cs="Times New Roman"/>
          <w:sz w:val="24"/>
          <w:szCs w:val="24"/>
        </w:rPr>
        <w:t xml:space="preserve"> &gt;Twitter&lt;/a</w:t>
      </w:r>
      <w:r w:rsidR="00BA648F">
        <w:rPr>
          <w:rFonts w:ascii="Times New Roman" w:hAnsi="Times New Roman" w:cs="Times New Roman"/>
          <w:sz w:val="24"/>
          <w:szCs w:val="24"/>
        </w:rPr>
        <w:t>&gt;</w:t>
      </w:r>
    </w:p>
    <w:p w14:paraId="41F172F1" w14:textId="59AC29E3" w:rsidR="00BA648F" w:rsidRPr="00A60452" w:rsidRDefault="00A60452" w:rsidP="00BA648F">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proofErr w:type="spellStart"/>
      <w:r w:rsidRPr="00A60452">
        <w:rPr>
          <w:rFonts w:ascii="Times New Roman" w:hAnsi="Times New Roman" w:cs="Times New Roman"/>
          <w:sz w:val="24"/>
          <w:szCs w:val="24"/>
        </w:rPr>
        <w:t>href</w:t>
      </w:r>
      <w:proofErr w:type="spellEnd"/>
      <w:r w:rsidRPr="00A60452">
        <w:rPr>
          <w:rFonts w:ascii="Times New Roman" w:hAnsi="Times New Roman" w:cs="Times New Roman"/>
          <w:sz w:val="24"/>
          <w:szCs w:val="24"/>
        </w:rPr>
        <w:t>="your-</w:t>
      </w:r>
      <w:proofErr w:type="spellStart"/>
      <w:r w:rsidRPr="00A60452">
        <w:rPr>
          <w:rFonts w:ascii="Times New Roman" w:hAnsi="Times New Roman" w:cs="Times New Roman"/>
          <w:sz w:val="24"/>
          <w:szCs w:val="24"/>
        </w:rPr>
        <w:t>facebook</w:t>
      </w:r>
      <w:proofErr w:type="spellEnd"/>
      <w:r w:rsidRPr="00A60452">
        <w:rPr>
          <w:rFonts w:ascii="Times New Roman" w:hAnsi="Times New Roman" w:cs="Times New Roman"/>
          <w:sz w:val="24"/>
          <w:szCs w:val="24"/>
        </w:rPr>
        <w:t>-account"</w:t>
      </w:r>
      <w:r w:rsidR="00BA648F" w:rsidRPr="00BA648F">
        <w:rPr>
          <w:rFonts w:ascii="Times New Roman" w:hAnsi="Times New Roman" w:cs="Times New Roman"/>
          <w:sz w:val="24"/>
          <w:szCs w:val="24"/>
        </w:rPr>
        <w:t xml:space="preserve"> </w:t>
      </w:r>
      <w:r w:rsidR="00BA648F" w:rsidRPr="00A60452">
        <w:rPr>
          <w:rFonts w:ascii="Times New Roman" w:hAnsi="Times New Roman" w:cs="Times New Roman"/>
          <w:sz w:val="24"/>
          <w:szCs w:val="24"/>
        </w:rPr>
        <w:t>target="_blank"</w:t>
      </w:r>
      <w:r w:rsidR="00BA648F" w:rsidRPr="00BA648F">
        <w:rPr>
          <w:rFonts w:ascii="Times New Roman" w:hAnsi="Times New Roman" w:cs="Times New Roman"/>
          <w:sz w:val="24"/>
          <w:szCs w:val="24"/>
        </w:rPr>
        <w:t xml:space="preserve"> </w:t>
      </w:r>
      <w:proofErr w:type="spellStart"/>
      <w:r w:rsidR="00BA648F" w:rsidRPr="00A60452">
        <w:rPr>
          <w:rFonts w:ascii="Times New Roman" w:hAnsi="Times New Roman" w:cs="Times New Roman"/>
          <w:sz w:val="24"/>
          <w:szCs w:val="24"/>
        </w:rPr>
        <w:t>rel</w:t>
      </w:r>
      <w:proofErr w:type="spellEnd"/>
      <w:r w:rsidR="00BA648F" w:rsidRPr="00A60452">
        <w:rPr>
          <w:rFonts w:ascii="Times New Roman" w:hAnsi="Times New Roman" w:cs="Times New Roman"/>
          <w:sz w:val="24"/>
          <w:szCs w:val="24"/>
        </w:rPr>
        <w:t>="</w:t>
      </w:r>
      <w:proofErr w:type="spellStart"/>
      <w:r w:rsidR="00BA648F" w:rsidRPr="00A60452">
        <w:rPr>
          <w:rFonts w:ascii="Times New Roman" w:hAnsi="Times New Roman" w:cs="Times New Roman"/>
          <w:sz w:val="24"/>
          <w:szCs w:val="24"/>
        </w:rPr>
        <w:t>noopener</w:t>
      </w:r>
      <w:proofErr w:type="spellEnd"/>
      <w:r w:rsidR="00BA648F">
        <w:rPr>
          <w:rFonts w:ascii="Times New Roman" w:hAnsi="Times New Roman" w:cs="Times New Roman"/>
          <w:sz w:val="24"/>
          <w:szCs w:val="24"/>
        </w:rPr>
        <w:t xml:space="preserve"> </w:t>
      </w:r>
      <w:proofErr w:type="spellStart"/>
      <w:r w:rsidR="00BA648F" w:rsidRPr="00A60452">
        <w:rPr>
          <w:rFonts w:ascii="Times New Roman" w:hAnsi="Times New Roman" w:cs="Times New Roman"/>
          <w:sz w:val="24"/>
          <w:szCs w:val="24"/>
        </w:rPr>
        <w:t>noreferrer</w:t>
      </w:r>
      <w:proofErr w:type="spellEnd"/>
      <w:r w:rsidR="00BA648F" w:rsidRPr="00A60452">
        <w:rPr>
          <w:rFonts w:ascii="Times New Roman" w:hAnsi="Times New Roman" w:cs="Times New Roman"/>
          <w:sz w:val="24"/>
          <w:szCs w:val="24"/>
        </w:rPr>
        <w:t>"</w:t>
      </w:r>
      <w:r w:rsidR="00BA648F">
        <w:rPr>
          <w:rFonts w:ascii="Times New Roman" w:hAnsi="Times New Roman" w:cs="Times New Roman"/>
          <w:sz w:val="24"/>
          <w:szCs w:val="24"/>
        </w:rPr>
        <w:t>&gt;</w:t>
      </w:r>
      <w:r w:rsidR="00BA648F" w:rsidRPr="00A60452">
        <w:rPr>
          <w:rFonts w:ascii="Times New Roman" w:hAnsi="Times New Roman" w:cs="Times New Roman"/>
          <w:sz w:val="24"/>
          <w:szCs w:val="24"/>
        </w:rPr>
        <w:t>Facebook&lt;/a</w:t>
      </w:r>
      <w:r w:rsidR="00BA648F">
        <w:rPr>
          <w:rFonts w:ascii="Times New Roman" w:hAnsi="Times New Roman" w:cs="Times New Roman"/>
          <w:sz w:val="24"/>
          <w:szCs w:val="24"/>
        </w:rPr>
        <w:t>&gt;</w:t>
      </w:r>
    </w:p>
    <w:p w14:paraId="16D8E27C" w14:textId="3B92A49A" w:rsidR="00A60452" w:rsidRPr="00A60452" w:rsidRDefault="00BA648F"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w:t>
      </w:r>
      <w:r w:rsidR="00A60452" w:rsidRPr="00A60452">
        <w:rPr>
          <w:rFonts w:ascii="Times New Roman" w:hAnsi="Times New Roman" w:cs="Times New Roman"/>
          <w:sz w:val="24"/>
          <w:szCs w:val="24"/>
        </w:rPr>
        <w:t xml:space="preserve">    &lt;a </w:t>
      </w:r>
      <w:proofErr w:type="spellStart"/>
      <w:r w:rsidR="00A60452" w:rsidRPr="00A60452">
        <w:rPr>
          <w:rFonts w:ascii="Times New Roman" w:hAnsi="Times New Roman" w:cs="Times New Roman"/>
          <w:sz w:val="24"/>
          <w:szCs w:val="24"/>
        </w:rPr>
        <w:t>href</w:t>
      </w:r>
      <w:proofErr w:type="spellEnd"/>
      <w:r w:rsidR="00A60452" w:rsidRPr="00A60452">
        <w:rPr>
          <w:rFonts w:ascii="Times New Roman" w:hAnsi="Times New Roman" w:cs="Times New Roman"/>
          <w:sz w:val="24"/>
          <w:szCs w:val="24"/>
        </w:rPr>
        <w:t>="your-</w:t>
      </w:r>
      <w:proofErr w:type="spellStart"/>
      <w:r w:rsidR="00A60452" w:rsidRPr="00A60452">
        <w:rPr>
          <w:rFonts w:ascii="Times New Roman" w:hAnsi="Times New Roman" w:cs="Times New Roman"/>
          <w:sz w:val="24"/>
          <w:szCs w:val="24"/>
        </w:rPr>
        <w:t>youtube</w:t>
      </w:r>
      <w:proofErr w:type="spellEnd"/>
      <w:r w:rsidR="00A60452" w:rsidRPr="00A60452">
        <w:rPr>
          <w:rFonts w:ascii="Times New Roman" w:hAnsi="Times New Roman" w:cs="Times New Roman"/>
          <w:sz w:val="24"/>
          <w:szCs w:val="24"/>
        </w:rPr>
        <w:t xml:space="preserve">" target="_blank" </w:t>
      </w:r>
      <w:proofErr w:type="spellStart"/>
      <w:r w:rsidR="00A60452" w:rsidRPr="00A60452">
        <w:rPr>
          <w:rFonts w:ascii="Times New Roman" w:hAnsi="Times New Roman" w:cs="Times New Roman"/>
          <w:sz w:val="24"/>
          <w:szCs w:val="24"/>
        </w:rPr>
        <w:t>rel</w:t>
      </w:r>
      <w:proofErr w:type="spellEnd"/>
      <w:r w:rsidR="00A60452" w:rsidRPr="00A60452">
        <w:rPr>
          <w:rFonts w:ascii="Times New Roman" w:hAnsi="Times New Roman" w:cs="Times New Roman"/>
          <w:sz w:val="24"/>
          <w:szCs w:val="24"/>
        </w:rPr>
        <w:t>="</w:t>
      </w:r>
      <w:proofErr w:type="spellStart"/>
      <w:r w:rsidR="00A60452" w:rsidRPr="00A60452">
        <w:rPr>
          <w:rFonts w:ascii="Times New Roman" w:hAnsi="Times New Roman" w:cs="Times New Roman"/>
          <w:sz w:val="24"/>
          <w:szCs w:val="24"/>
        </w:rPr>
        <w:t>noopener</w:t>
      </w:r>
      <w:proofErr w:type="spellEnd"/>
      <w:r w:rsidR="00A60452" w:rsidRPr="00A60452">
        <w:rPr>
          <w:rFonts w:ascii="Times New Roman" w:hAnsi="Times New Roman" w:cs="Times New Roman"/>
          <w:sz w:val="24"/>
          <w:szCs w:val="24"/>
        </w:rPr>
        <w:t xml:space="preserve"> </w:t>
      </w:r>
      <w:proofErr w:type="spellStart"/>
      <w:r w:rsidR="00A60452" w:rsidRPr="00A60452">
        <w:rPr>
          <w:rFonts w:ascii="Times New Roman" w:hAnsi="Times New Roman" w:cs="Times New Roman"/>
          <w:sz w:val="24"/>
          <w:szCs w:val="24"/>
        </w:rPr>
        <w:t>noreferrer</w:t>
      </w:r>
      <w:proofErr w:type="spellEnd"/>
      <w:r w:rsidR="00A60452" w:rsidRPr="00A60452">
        <w:rPr>
          <w:rFonts w:ascii="Times New Roman" w:hAnsi="Times New Roman" w:cs="Times New Roman"/>
          <w:sz w:val="24"/>
          <w:szCs w:val="24"/>
        </w:rPr>
        <w:t xml:space="preserve"> &gt;YouTube&lt;</w:t>
      </w:r>
      <w:r>
        <w:rPr>
          <w:rFonts w:ascii="Times New Roman" w:hAnsi="Times New Roman" w:cs="Times New Roman"/>
          <w:sz w:val="24"/>
          <w:szCs w:val="24"/>
        </w:rPr>
        <w:t>\a</w:t>
      </w:r>
      <w:r w:rsidR="00A60452" w:rsidRPr="00A60452">
        <w:rPr>
          <w:rFonts w:ascii="Times New Roman" w:hAnsi="Times New Roman" w:cs="Times New Roman"/>
          <w:sz w:val="24"/>
          <w:szCs w:val="24"/>
        </w:rPr>
        <w:t>&gt;</w:t>
      </w:r>
    </w:p>
    <w:p w14:paraId="19756C1E"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48C16FC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&lt;/div&gt;</w:t>
      </w:r>
    </w:p>
    <w:p w14:paraId="3FEAC817"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 xml:space="preserve">  &lt;/section&gt;</w:t>
      </w:r>
    </w:p>
    <w:p w14:paraId="2D0AF22C" w14:textId="77777777" w:rsidR="00A60452" w:rsidRP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lastRenderedPageBreak/>
        <w:t xml:space="preserve">        &lt;/body&gt;</w:t>
      </w:r>
    </w:p>
    <w:p w14:paraId="7D1A6642" w14:textId="03C17F64" w:rsidR="00A60452" w:rsidRDefault="00A60452" w:rsidP="00A60452">
      <w:pPr>
        <w:spacing w:line="360" w:lineRule="auto"/>
        <w:rPr>
          <w:rFonts w:ascii="Times New Roman" w:hAnsi="Times New Roman" w:cs="Times New Roman"/>
          <w:sz w:val="24"/>
          <w:szCs w:val="24"/>
        </w:rPr>
      </w:pPr>
      <w:r w:rsidRPr="00A60452">
        <w:rPr>
          <w:rFonts w:ascii="Times New Roman" w:hAnsi="Times New Roman" w:cs="Times New Roman"/>
          <w:sz w:val="24"/>
          <w:szCs w:val="24"/>
        </w:rPr>
        <w:t>&lt;/html&gt;</w:t>
      </w:r>
    </w:p>
    <w:p w14:paraId="3140D1D5" w14:textId="1EBE9C31" w:rsidR="00BA648F" w:rsidRDefault="00BA648F" w:rsidP="00A60452">
      <w:pPr>
        <w:spacing w:line="360" w:lineRule="auto"/>
        <w:rPr>
          <w:rFonts w:ascii="Times New Roman" w:hAnsi="Times New Roman" w:cs="Times New Roman"/>
          <w:sz w:val="24"/>
          <w:szCs w:val="24"/>
        </w:rPr>
      </w:pPr>
    </w:p>
    <w:p w14:paraId="117AC60A" w14:textId="155CE228" w:rsidR="00BA648F" w:rsidRDefault="00BA648F" w:rsidP="00A60452">
      <w:pPr>
        <w:spacing w:line="360" w:lineRule="auto"/>
        <w:rPr>
          <w:rFonts w:ascii="Times New Roman" w:hAnsi="Times New Roman" w:cs="Times New Roman"/>
          <w:b/>
          <w:bCs/>
          <w:sz w:val="24"/>
          <w:szCs w:val="24"/>
        </w:rPr>
      </w:pPr>
      <w:r>
        <w:rPr>
          <w:rFonts w:ascii="Times New Roman" w:hAnsi="Times New Roman" w:cs="Times New Roman"/>
          <w:b/>
          <w:bCs/>
          <w:sz w:val="24"/>
          <w:szCs w:val="24"/>
        </w:rPr>
        <w:t>SCREENSHOTS</w:t>
      </w:r>
    </w:p>
    <w:p w14:paraId="275CE51C" w14:textId="77777777" w:rsidR="00BA648F" w:rsidRDefault="00BA648F" w:rsidP="00A60452">
      <w:pPr>
        <w:spacing w:line="360" w:lineRule="auto"/>
        <w:rPr>
          <w:rFonts w:ascii="Times New Roman" w:hAnsi="Times New Roman" w:cs="Times New Roman"/>
          <w:b/>
          <w:bCs/>
          <w:sz w:val="24"/>
          <w:szCs w:val="24"/>
        </w:rPr>
      </w:pPr>
    </w:p>
    <w:p w14:paraId="158FDDEA" w14:textId="04A17DCC" w:rsidR="00BA648F" w:rsidRPr="00BA648F" w:rsidRDefault="00BA648F" w:rsidP="00A60452">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2C6C409" wp14:editId="60D2E30A">
            <wp:extent cx="5897880" cy="35128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7880" cy="3512820"/>
                    </a:xfrm>
                    <a:prstGeom prst="rect">
                      <a:avLst/>
                    </a:prstGeom>
                    <a:noFill/>
                  </pic:spPr>
                </pic:pic>
              </a:graphicData>
            </a:graphic>
          </wp:inline>
        </w:drawing>
      </w:r>
    </w:p>
    <w:p w14:paraId="145728AA" w14:textId="6EBFAFB0" w:rsidR="00D02B1C" w:rsidRDefault="00D02B1C" w:rsidP="0033207F">
      <w:pPr>
        <w:spacing w:line="360" w:lineRule="auto"/>
        <w:rPr>
          <w:rFonts w:ascii="Times New Roman" w:hAnsi="Times New Roman" w:cs="Times New Roman"/>
          <w:sz w:val="24"/>
          <w:szCs w:val="24"/>
        </w:rPr>
      </w:pPr>
    </w:p>
    <w:p w14:paraId="4AC3DA0A" w14:textId="053ED5D0" w:rsidR="00D02B1C" w:rsidRDefault="00BA648F" w:rsidP="0033207F">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3F72BF" wp14:editId="65C65885">
            <wp:extent cx="5913120" cy="3307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3120" cy="3307080"/>
                    </a:xfrm>
                    <a:prstGeom prst="rect">
                      <a:avLst/>
                    </a:prstGeom>
                    <a:noFill/>
                  </pic:spPr>
                </pic:pic>
              </a:graphicData>
            </a:graphic>
          </wp:inline>
        </w:drawing>
      </w:r>
    </w:p>
    <w:p w14:paraId="569D4AD4" w14:textId="06AC12E3" w:rsidR="00BA648F" w:rsidRDefault="00BA648F" w:rsidP="0033207F">
      <w:pPr>
        <w:spacing w:line="360" w:lineRule="auto"/>
        <w:rPr>
          <w:rFonts w:ascii="Times New Roman" w:hAnsi="Times New Roman" w:cs="Times New Roman"/>
          <w:sz w:val="24"/>
          <w:szCs w:val="24"/>
        </w:rPr>
      </w:pPr>
    </w:p>
    <w:p w14:paraId="125D32E2" w14:textId="1C75C638" w:rsidR="00BA648F" w:rsidRDefault="00BA648F" w:rsidP="0033207F">
      <w:pPr>
        <w:spacing w:line="360" w:lineRule="auto"/>
        <w:rPr>
          <w:rFonts w:ascii="Times New Roman" w:hAnsi="Times New Roman" w:cs="Times New Roman"/>
          <w:sz w:val="24"/>
          <w:szCs w:val="24"/>
        </w:rPr>
      </w:pPr>
    </w:p>
    <w:p w14:paraId="6D421C12" w14:textId="1C3BD48E" w:rsidR="00BA648F" w:rsidRDefault="00BA648F" w:rsidP="0033207F">
      <w:pPr>
        <w:spacing w:line="360" w:lineRule="auto"/>
        <w:rPr>
          <w:rFonts w:ascii="Times New Roman" w:hAnsi="Times New Roman" w:cs="Times New Roman"/>
          <w:sz w:val="24"/>
          <w:szCs w:val="24"/>
        </w:rPr>
      </w:pPr>
    </w:p>
    <w:p w14:paraId="3E56025C" w14:textId="77777777" w:rsidR="00BA648F" w:rsidRDefault="00BA648F" w:rsidP="0033207F">
      <w:pPr>
        <w:spacing w:line="360" w:lineRule="auto"/>
        <w:rPr>
          <w:rFonts w:ascii="Times New Roman" w:hAnsi="Times New Roman" w:cs="Times New Roman"/>
          <w:sz w:val="24"/>
          <w:szCs w:val="24"/>
        </w:rPr>
      </w:pPr>
    </w:p>
    <w:p w14:paraId="70A4C6FA" w14:textId="6BA10C1E" w:rsidR="00BA648F" w:rsidRDefault="00BA648F" w:rsidP="0033207F">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8AC08" wp14:editId="00078880">
            <wp:extent cx="5890260" cy="3246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0260" cy="3246120"/>
                    </a:xfrm>
                    <a:prstGeom prst="rect">
                      <a:avLst/>
                    </a:prstGeom>
                    <a:noFill/>
                  </pic:spPr>
                </pic:pic>
              </a:graphicData>
            </a:graphic>
          </wp:inline>
        </w:drawing>
      </w:r>
    </w:p>
    <w:p w14:paraId="47917B9A" w14:textId="333F99A3" w:rsidR="00D02B1C" w:rsidRDefault="00D02B1C" w:rsidP="0033207F">
      <w:pPr>
        <w:spacing w:line="360" w:lineRule="auto"/>
        <w:rPr>
          <w:rFonts w:ascii="Times New Roman" w:hAnsi="Times New Roman" w:cs="Times New Roman"/>
          <w:sz w:val="24"/>
          <w:szCs w:val="24"/>
        </w:rPr>
      </w:pPr>
    </w:p>
    <w:p w14:paraId="29F5E220" w14:textId="3BA7E88E" w:rsidR="00D02B1C" w:rsidRDefault="00D02B1C" w:rsidP="0033207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LOGIN </w:t>
      </w:r>
      <w:r w:rsidR="00A67F64">
        <w:rPr>
          <w:rFonts w:ascii="Times New Roman" w:hAnsi="Times New Roman" w:cs="Times New Roman"/>
          <w:b/>
          <w:bCs/>
          <w:sz w:val="24"/>
          <w:szCs w:val="24"/>
        </w:rPr>
        <w:t>AND SIGNUP PAGE</w:t>
      </w:r>
    </w:p>
    <w:p w14:paraId="32E3E8F2" w14:textId="7C3A95D3" w:rsidR="00D02B1C" w:rsidRDefault="00D02B1C" w:rsidP="0033207F">
      <w:pPr>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This Login page allows a user to gain access to an application by entering their username and password. </w:t>
      </w:r>
      <w:r w:rsidR="00A67F64">
        <w:rPr>
          <w:rFonts w:ascii="Times New Roman" w:hAnsi="Times New Roman" w:cs="Times New Roman"/>
          <w:sz w:val="24"/>
          <w:szCs w:val="24"/>
        </w:rPr>
        <w:t>The Signup page allows a user to register their email id and password for new registration.</w:t>
      </w:r>
    </w:p>
    <w:p w14:paraId="121561C2" w14:textId="3706A11C" w:rsidR="00A67F64" w:rsidRPr="009732E1" w:rsidRDefault="00485539" w:rsidP="0033207F">
      <w:pPr>
        <w:spacing w:line="360" w:lineRule="auto"/>
        <w:rPr>
          <w:rFonts w:ascii="Times New Roman" w:hAnsi="Times New Roman" w:cs="Times New Roman"/>
          <w:b/>
          <w:bCs/>
          <w:sz w:val="24"/>
          <w:szCs w:val="24"/>
        </w:rPr>
      </w:pPr>
      <w:r w:rsidRPr="009732E1">
        <w:rPr>
          <w:rFonts w:ascii="Times New Roman" w:hAnsi="Times New Roman" w:cs="Times New Roman"/>
          <w:b/>
          <w:bCs/>
          <w:sz w:val="24"/>
          <w:szCs w:val="24"/>
        </w:rPr>
        <w:t>COD</w:t>
      </w:r>
      <w:r w:rsidR="00C70658" w:rsidRPr="009732E1">
        <w:rPr>
          <w:rFonts w:ascii="Times New Roman" w:hAnsi="Times New Roman" w:cs="Times New Roman"/>
          <w:b/>
          <w:bCs/>
          <w:sz w:val="24"/>
          <w:szCs w:val="24"/>
        </w:rPr>
        <w:t>ING</w:t>
      </w:r>
    </w:p>
    <w:p w14:paraId="534145F4"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&lt;!DOCTYPE html&gt;</w:t>
      </w:r>
    </w:p>
    <w:p w14:paraId="0A25863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&lt;html lang="</w:t>
      </w:r>
      <w:proofErr w:type="spellStart"/>
      <w:r w:rsidRPr="00485539">
        <w:rPr>
          <w:rFonts w:ascii="Times New Roman" w:hAnsi="Times New Roman" w:cs="Times New Roman"/>
          <w:sz w:val="24"/>
          <w:szCs w:val="24"/>
        </w:rPr>
        <w:t>en</w:t>
      </w:r>
      <w:proofErr w:type="spellEnd"/>
      <w:r w:rsidRPr="00485539">
        <w:rPr>
          <w:rFonts w:ascii="Times New Roman" w:hAnsi="Times New Roman" w:cs="Times New Roman"/>
          <w:sz w:val="24"/>
          <w:szCs w:val="24"/>
        </w:rPr>
        <w:t>"&gt;</w:t>
      </w:r>
    </w:p>
    <w:p w14:paraId="5C99FCD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&lt;head&gt;</w:t>
      </w:r>
    </w:p>
    <w:p w14:paraId="1A8675D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&lt;meta charset="UTF-8"&gt;</w:t>
      </w:r>
    </w:p>
    <w:p w14:paraId="33628A0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&lt;meta http-</w:t>
      </w:r>
      <w:proofErr w:type="spellStart"/>
      <w:r w:rsidRPr="00485539">
        <w:rPr>
          <w:rFonts w:ascii="Times New Roman" w:hAnsi="Times New Roman" w:cs="Times New Roman"/>
          <w:sz w:val="24"/>
          <w:szCs w:val="24"/>
        </w:rPr>
        <w:t>equiv</w:t>
      </w:r>
      <w:proofErr w:type="spellEnd"/>
      <w:r w:rsidRPr="00485539">
        <w:rPr>
          <w:rFonts w:ascii="Times New Roman" w:hAnsi="Times New Roman" w:cs="Times New Roman"/>
          <w:sz w:val="24"/>
          <w:szCs w:val="24"/>
        </w:rPr>
        <w:t>="X-UA-Compatible" content="IE=edge"&gt;</w:t>
      </w:r>
    </w:p>
    <w:p w14:paraId="6654E8E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&lt;meta name="viewport" content="width=device-width, initial-scale=1.0"&gt;</w:t>
      </w:r>
    </w:p>
    <w:p w14:paraId="6276F97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&lt;script </w:t>
      </w:r>
      <w:proofErr w:type="spellStart"/>
      <w:r w:rsidRPr="00485539">
        <w:rPr>
          <w:rFonts w:ascii="Times New Roman" w:hAnsi="Times New Roman" w:cs="Times New Roman"/>
          <w:sz w:val="24"/>
          <w:szCs w:val="24"/>
        </w:rPr>
        <w:t>src</w:t>
      </w:r>
      <w:proofErr w:type="spellEnd"/>
      <w:r w:rsidRPr="00485539">
        <w:rPr>
          <w:rFonts w:ascii="Times New Roman" w:hAnsi="Times New Roman" w:cs="Times New Roman"/>
          <w:sz w:val="24"/>
          <w:szCs w:val="24"/>
        </w:rPr>
        <w:t>="https://cdn.tailwindcss.com"&gt;&lt;/script&gt;</w:t>
      </w:r>
    </w:p>
    <w:p w14:paraId="094E5D5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&lt;link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 xml:space="preserve">="stylesheet"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="sangee.css"&gt;</w:t>
      </w:r>
    </w:p>
    <w:p w14:paraId="1E5FDB8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&lt;title&gt;ALUMNI PRIDES&lt;/title&gt;</w:t>
      </w:r>
    </w:p>
    <w:p w14:paraId="5E7491DE"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&lt;link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 xml:space="preserve">="icon"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 xml:space="preserve"> ="https://www.edarabia.com/wp-content/uploads/2013/08/university-of-madras-logo-india.jpg" type ="image/x-icon"&gt;</w:t>
      </w:r>
    </w:p>
    <w:p w14:paraId="390CDFB8"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&lt;/head&gt;</w:t>
      </w:r>
    </w:p>
    <w:p w14:paraId="3DEF692A"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&lt;body class="relative"&gt;</w:t>
      </w:r>
    </w:p>
    <w:p w14:paraId="24A2498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&lt;header class="header </w:t>
      </w:r>
      <w:proofErr w:type="spellStart"/>
      <w:r w:rsidRPr="00485539">
        <w:rPr>
          <w:rFonts w:ascii="Times New Roman" w:hAnsi="Times New Roman" w:cs="Times New Roman"/>
          <w:sz w:val="24"/>
          <w:szCs w:val="24"/>
        </w:rPr>
        <w:t>bg</w:t>
      </w:r>
      <w:proofErr w:type="spellEnd"/>
      <w:r w:rsidRPr="00485539">
        <w:rPr>
          <w:rFonts w:ascii="Times New Roman" w:hAnsi="Times New Roman" w:cs="Times New Roman"/>
          <w:sz w:val="24"/>
          <w:szCs w:val="24"/>
        </w:rPr>
        <w:t>-black flex justify-between items-</w:t>
      </w:r>
      <w:proofErr w:type="spellStart"/>
      <w:r w:rsidRPr="00485539">
        <w:rPr>
          <w:rFonts w:ascii="Times New Roman" w:hAnsi="Times New Roman" w:cs="Times New Roman"/>
          <w:sz w:val="24"/>
          <w:szCs w:val="24"/>
        </w:rPr>
        <w:t>center</w:t>
      </w:r>
      <w:proofErr w:type="spellEnd"/>
      <w:r w:rsidRPr="00485539">
        <w:rPr>
          <w:rFonts w:ascii="Times New Roman" w:hAnsi="Times New Roman" w:cs="Times New Roman"/>
          <w:sz w:val="24"/>
          <w:szCs w:val="24"/>
        </w:rPr>
        <w:t xml:space="preserve"> absolute"&gt;</w:t>
      </w:r>
    </w:p>
    <w:p w14:paraId="00EA73C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class="text-white text-3xl translate-x-10 font-bold font-serif"&gt;</w:t>
      </w:r>
    </w:p>
    <w:p w14:paraId="3D68E06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&lt;p&gt;ALUMNI REGISTER&lt;/p&gt;</w:t>
      </w:r>
    </w:p>
    <w:p w14:paraId="7B74B477"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473C2C9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class="flex justify-</w:t>
      </w:r>
      <w:proofErr w:type="spellStart"/>
      <w:r w:rsidRPr="00485539">
        <w:rPr>
          <w:rFonts w:ascii="Times New Roman" w:hAnsi="Times New Roman" w:cs="Times New Roman"/>
          <w:sz w:val="24"/>
          <w:szCs w:val="24"/>
        </w:rPr>
        <w:t>center</w:t>
      </w:r>
      <w:proofErr w:type="spellEnd"/>
      <w:r w:rsidRPr="00485539">
        <w:rPr>
          <w:rFonts w:ascii="Times New Roman" w:hAnsi="Times New Roman" w:cs="Times New Roman"/>
          <w:sz w:val="24"/>
          <w:szCs w:val="24"/>
        </w:rPr>
        <w:t xml:space="preserve"> items-</w:t>
      </w:r>
      <w:proofErr w:type="spellStart"/>
      <w:r w:rsidRPr="00485539">
        <w:rPr>
          <w:rFonts w:ascii="Times New Roman" w:hAnsi="Times New Roman" w:cs="Times New Roman"/>
          <w:sz w:val="24"/>
          <w:szCs w:val="24"/>
        </w:rPr>
        <w:t>center</w:t>
      </w:r>
      <w:proofErr w:type="spellEnd"/>
      <w:r w:rsidRPr="00485539">
        <w:rPr>
          <w:rFonts w:ascii="Times New Roman" w:hAnsi="Times New Roman" w:cs="Times New Roman"/>
          <w:sz w:val="24"/>
          <w:szCs w:val="24"/>
        </w:rPr>
        <w:t xml:space="preserve"> text-gray-400 text-</w:t>
      </w:r>
      <w:proofErr w:type="spellStart"/>
      <w:r w:rsidRPr="00485539">
        <w:rPr>
          <w:rFonts w:ascii="Times New Roman" w:hAnsi="Times New Roman" w:cs="Times New Roman"/>
          <w:sz w:val="24"/>
          <w:szCs w:val="24"/>
        </w:rPr>
        <w:t>sm</w:t>
      </w:r>
      <w:proofErr w:type="spellEnd"/>
      <w:r w:rsidRPr="00485539">
        <w:rPr>
          <w:rFonts w:ascii="Times New Roman" w:hAnsi="Times New Roman" w:cs="Times New Roman"/>
          <w:sz w:val="24"/>
          <w:szCs w:val="24"/>
        </w:rPr>
        <w:t>"&gt;</w:t>
      </w:r>
    </w:p>
    <w:p w14:paraId="6A889F1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&lt;p class="mx-5 border-b-4 border-black </w:t>
      </w:r>
      <w:proofErr w:type="spellStart"/>
      <w:r w:rsidRPr="00485539">
        <w:rPr>
          <w:rFonts w:ascii="Times New Roman" w:hAnsi="Times New Roman" w:cs="Times New Roman"/>
          <w:sz w:val="24"/>
          <w:szCs w:val="24"/>
        </w:rPr>
        <w:t>hover:border-white</w:t>
      </w:r>
      <w:proofErr w:type="spellEnd"/>
      <w:r w:rsidRPr="00485539">
        <w:rPr>
          <w:rFonts w:ascii="Times New Roman" w:hAnsi="Times New Roman" w:cs="Times New Roman"/>
          <w:sz w:val="24"/>
          <w:szCs w:val="24"/>
        </w:rPr>
        <w:t xml:space="preserve"> py-6 cursor-pointer uppercase </w:t>
      </w:r>
      <w:proofErr w:type="spellStart"/>
      <w:r w:rsidRPr="00485539">
        <w:rPr>
          <w:rFonts w:ascii="Times New Roman" w:hAnsi="Times New Roman" w:cs="Times New Roman"/>
          <w:sz w:val="24"/>
          <w:szCs w:val="24"/>
        </w:rPr>
        <w:t>hover:animate-ping</w:t>
      </w:r>
      <w:proofErr w:type="spellEnd"/>
      <w:r w:rsidRPr="00485539">
        <w:rPr>
          <w:rFonts w:ascii="Times New Roman" w:hAnsi="Times New Roman" w:cs="Times New Roman"/>
          <w:sz w:val="24"/>
          <w:szCs w:val="24"/>
        </w:rPr>
        <w:t>"&gt;</w:t>
      </w:r>
    </w:p>
    <w:p w14:paraId="164CDCBA"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lastRenderedPageBreak/>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="raghul.html" class="button"&gt;Home&lt;/a&gt;&lt;/p&gt;</w:t>
      </w:r>
    </w:p>
    <w:p w14:paraId="1DBC801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&lt;p class="mx-5 border-b-4 border-black </w:t>
      </w:r>
      <w:proofErr w:type="spellStart"/>
      <w:r w:rsidRPr="00485539">
        <w:rPr>
          <w:rFonts w:ascii="Times New Roman" w:hAnsi="Times New Roman" w:cs="Times New Roman"/>
          <w:sz w:val="24"/>
          <w:szCs w:val="24"/>
        </w:rPr>
        <w:t>hover:border-white</w:t>
      </w:r>
      <w:proofErr w:type="spellEnd"/>
      <w:r w:rsidRPr="00485539">
        <w:rPr>
          <w:rFonts w:ascii="Times New Roman" w:hAnsi="Times New Roman" w:cs="Times New Roman"/>
          <w:sz w:val="24"/>
          <w:szCs w:val="24"/>
        </w:rPr>
        <w:t xml:space="preserve"> py-6 cursor-pointer uppercase </w:t>
      </w:r>
      <w:proofErr w:type="spellStart"/>
      <w:r w:rsidRPr="00485539">
        <w:rPr>
          <w:rFonts w:ascii="Times New Roman" w:hAnsi="Times New Roman" w:cs="Times New Roman"/>
          <w:sz w:val="24"/>
          <w:szCs w:val="24"/>
        </w:rPr>
        <w:t>hover:animate-ping</w:t>
      </w:r>
      <w:proofErr w:type="spellEnd"/>
      <w:r w:rsidRPr="00485539">
        <w:rPr>
          <w:rFonts w:ascii="Times New Roman" w:hAnsi="Times New Roman" w:cs="Times New Roman"/>
          <w:sz w:val="24"/>
          <w:szCs w:val="24"/>
        </w:rPr>
        <w:t>"&gt;</w:t>
      </w:r>
    </w:p>
    <w:p w14:paraId="638AFF38"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About&lt;/p&gt;</w:t>
      </w:r>
    </w:p>
    <w:p w14:paraId="666DF3C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&lt;p class="mx-5 border-b-4 border-black </w:t>
      </w:r>
      <w:proofErr w:type="spellStart"/>
      <w:r w:rsidRPr="00485539">
        <w:rPr>
          <w:rFonts w:ascii="Times New Roman" w:hAnsi="Times New Roman" w:cs="Times New Roman"/>
          <w:sz w:val="24"/>
          <w:szCs w:val="24"/>
        </w:rPr>
        <w:t>hover:border-white</w:t>
      </w:r>
      <w:proofErr w:type="spellEnd"/>
      <w:r w:rsidRPr="00485539">
        <w:rPr>
          <w:rFonts w:ascii="Times New Roman" w:hAnsi="Times New Roman" w:cs="Times New Roman"/>
          <w:sz w:val="24"/>
          <w:szCs w:val="24"/>
        </w:rPr>
        <w:t xml:space="preserve"> py-6 cursor-pointer uppercase </w:t>
      </w:r>
      <w:proofErr w:type="spellStart"/>
      <w:r w:rsidRPr="00485539">
        <w:rPr>
          <w:rFonts w:ascii="Times New Roman" w:hAnsi="Times New Roman" w:cs="Times New Roman"/>
          <w:sz w:val="24"/>
          <w:szCs w:val="24"/>
        </w:rPr>
        <w:t>hover:animate-ping</w:t>
      </w:r>
      <w:proofErr w:type="spellEnd"/>
      <w:r w:rsidRPr="00485539">
        <w:rPr>
          <w:rFonts w:ascii="Times New Roman" w:hAnsi="Times New Roman" w:cs="Times New Roman"/>
          <w:sz w:val="24"/>
          <w:szCs w:val="24"/>
        </w:rPr>
        <w:t>"&gt;</w:t>
      </w:r>
    </w:p>
    <w:p w14:paraId="232D79AD"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="ganesh.html" class="button"&gt;Contact&lt;/a&gt;&lt;/p&gt;</w:t>
      </w:r>
    </w:p>
    <w:p w14:paraId="22A1A2AA"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&lt;p class="mx-5 border-b-4 border-black </w:t>
      </w:r>
      <w:proofErr w:type="spellStart"/>
      <w:r w:rsidRPr="00485539">
        <w:rPr>
          <w:rFonts w:ascii="Times New Roman" w:hAnsi="Times New Roman" w:cs="Times New Roman"/>
          <w:sz w:val="24"/>
          <w:szCs w:val="24"/>
        </w:rPr>
        <w:t>hover:border-white</w:t>
      </w:r>
      <w:proofErr w:type="spellEnd"/>
      <w:r w:rsidRPr="00485539">
        <w:rPr>
          <w:rFonts w:ascii="Times New Roman" w:hAnsi="Times New Roman" w:cs="Times New Roman"/>
          <w:sz w:val="24"/>
          <w:szCs w:val="24"/>
        </w:rPr>
        <w:t xml:space="preserve"> py-6 cursor-pointer uppercase </w:t>
      </w:r>
      <w:proofErr w:type="spellStart"/>
      <w:r w:rsidRPr="00485539">
        <w:rPr>
          <w:rFonts w:ascii="Times New Roman" w:hAnsi="Times New Roman" w:cs="Times New Roman"/>
          <w:sz w:val="24"/>
          <w:szCs w:val="24"/>
        </w:rPr>
        <w:t>hover:animate-ping</w:t>
      </w:r>
      <w:proofErr w:type="spellEnd"/>
      <w:r w:rsidRPr="00485539">
        <w:rPr>
          <w:rFonts w:ascii="Times New Roman" w:hAnsi="Times New Roman" w:cs="Times New Roman"/>
          <w:sz w:val="24"/>
          <w:szCs w:val="24"/>
        </w:rPr>
        <w:t>"&gt;</w:t>
      </w:r>
    </w:p>
    <w:p w14:paraId="2DEA0BCE"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Batch&lt;/p&gt;</w:t>
      </w:r>
    </w:p>
    <w:p w14:paraId="06D3B29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0276C25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class="flex justify-</w:t>
      </w:r>
      <w:proofErr w:type="spellStart"/>
      <w:r w:rsidRPr="00485539">
        <w:rPr>
          <w:rFonts w:ascii="Times New Roman" w:hAnsi="Times New Roman" w:cs="Times New Roman"/>
          <w:sz w:val="24"/>
          <w:szCs w:val="24"/>
        </w:rPr>
        <w:t>center</w:t>
      </w:r>
      <w:proofErr w:type="spellEnd"/>
      <w:r w:rsidRPr="00485539">
        <w:rPr>
          <w:rFonts w:ascii="Times New Roman" w:hAnsi="Times New Roman" w:cs="Times New Roman"/>
          <w:sz w:val="24"/>
          <w:szCs w:val="24"/>
        </w:rPr>
        <w:t xml:space="preserve"> items-</w:t>
      </w:r>
      <w:proofErr w:type="spellStart"/>
      <w:r w:rsidRPr="00485539">
        <w:rPr>
          <w:rFonts w:ascii="Times New Roman" w:hAnsi="Times New Roman" w:cs="Times New Roman"/>
          <w:sz w:val="24"/>
          <w:szCs w:val="24"/>
        </w:rPr>
        <w:t>center</w:t>
      </w:r>
      <w:proofErr w:type="spellEnd"/>
      <w:r w:rsidRPr="00485539">
        <w:rPr>
          <w:rFonts w:ascii="Times New Roman" w:hAnsi="Times New Roman" w:cs="Times New Roman"/>
          <w:sz w:val="24"/>
          <w:szCs w:val="24"/>
        </w:rPr>
        <w:t xml:space="preserve"> text-white text-</w:t>
      </w:r>
      <w:proofErr w:type="spellStart"/>
      <w:r w:rsidRPr="00485539">
        <w:rPr>
          <w:rFonts w:ascii="Times New Roman" w:hAnsi="Times New Roman" w:cs="Times New Roman"/>
          <w:sz w:val="24"/>
          <w:szCs w:val="24"/>
        </w:rPr>
        <w:t>lg</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register_login</w:t>
      </w:r>
      <w:proofErr w:type="spellEnd"/>
      <w:r w:rsidRPr="00485539">
        <w:rPr>
          <w:rFonts w:ascii="Times New Roman" w:hAnsi="Times New Roman" w:cs="Times New Roman"/>
          <w:sz w:val="24"/>
          <w:szCs w:val="24"/>
        </w:rPr>
        <w:t>"&gt;</w:t>
      </w:r>
    </w:p>
    <w:p w14:paraId="21095C2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&lt;p class="px-5 uppercase cursor-pointer </w:t>
      </w:r>
      <w:proofErr w:type="spellStart"/>
      <w:r w:rsidRPr="00485539">
        <w:rPr>
          <w:rFonts w:ascii="Times New Roman" w:hAnsi="Times New Roman" w:cs="Times New Roman"/>
          <w:sz w:val="24"/>
          <w:szCs w:val="24"/>
        </w:rPr>
        <w:t>hover:font-bold</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hover:animate-pulse</w:t>
      </w:r>
      <w:proofErr w:type="spellEnd"/>
      <w:r w:rsidRPr="00485539">
        <w:rPr>
          <w:rFonts w:ascii="Times New Roman" w:hAnsi="Times New Roman" w:cs="Times New Roman"/>
          <w:sz w:val="24"/>
          <w:szCs w:val="24"/>
        </w:rPr>
        <w:t>"&gt;</w:t>
      </w:r>
    </w:p>
    <w:p w14:paraId="7F20AC3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="Sangee.html" class="button"&gt;LOG IN&lt;/a&gt;&lt;/P&gt;</w:t>
      </w:r>
    </w:p>
    <w:p w14:paraId="237ABFD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&lt;p</w:t>
      </w:r>
    </w:p>
    <w:p w14:paraId="371EBEF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class="px-5 uppercase font-bold cursor-pointer </w:t>
      </w:r>
      <w:proofErr w:type="spellStart"/>
      <w:r w:rsidRPr="00485539">
        <w:rPr>
          <w:rFonts w:ascii="Times New Roman" w:hAnsi="Times New Roman" w:cs="Times New Roman"/>
          <w:sz w:val="24"/>
          <w:szCs w:val="24"/>
        </w:rPr>
        <w:t>hover:font-normal</w:t>
      </w:r>
      <w:proofErr w:type="spellEnd"/>
      <w:r w:rsidRPr="00485539">
        <w:rPr>
          <w:rFonts w:ascii="Times New Roman" w:hAnsi="Times New Roman" w:cs="Times New Roman"/>
          <w:sz w:val="24"/>
          <w:szCs w:val="24"/>
        </w:rPr>
        <w:t xml:space="preserve"> border-l border-white </w:t>
      </w:r>
      <w:proofErr w:type="spellStart"/>
      <w:r w:rsidRPr="00485539">
        <w:rPr>
          <w:rFonts w:ascii="Times New Roman" w:hAnsi="Times New Roman" w:cs="Times New Roman"/>
          <w:sz w:val="24"/>
          <w:szCs w:val="24"/>
        </w:rPr>
        <w:t>hover:animate-pulse</w:t>
      </w:r>
      <w:proofErr w:type="spellEnd"/>
      <w:r w:rsidRPr="00485539">
        <w:rPr>
          <w:rFonts w:ascii="Times New Roman" w:hAnsi="Times New Roman" w:cs="Times New Roman"/>
          <w:sz w:val="24"/>
          <w:szCs w:val="24"/>
        </w:rPr>
        <w:t>"&gt;</w:t>
      </w:r>
    </w:p>
    <w:p w14:paraId="319139D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="saran.html" class="button"&gt;Register&lt;/a&gt;&lt;/p&gt;</w:t>
      </w:r>
    </w:p>
    <w:p w14:paraId="2B63B4D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2B1E1CA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&lt;/header&gt;    </w:t>
      </w:r>
    </w:p>
    <w:p w14:paraId="3D3E56D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&lt;head&gt;</w:t>
      </w:r>
    </w:p>
    <w:p w14:paraId="1B96289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ab/>
        <w:t>&lt;meta charset="UTF-8"&gt;</w:t>
      </w:r>
    </w:p>
    <w:p w14:paraId="6AA0AC7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&lt;meta name="viewport" content="width=device-width, initial-scale=1.0"&gt;</w:t>
      </w:r>
    </w:p>
    <w:p w14:paraId="3105D34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ab/>
        <w:t>&lt;title&gt;Alumni Registration Form&lt;/title&gt;</w:t>
      </w:r>
    </w:p>
    <w:p w14:paraId="478760E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ab/>
        <w:t xml:space="preserve">&lt;link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 xml:space="preserve">="stylesheet"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="style.css"&gt;</w:t>
      </w:r>
    </w:p>
    <w:p w14:paraId="2F9C448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lastRenderedPageBreak/>
        <w:t>&lt;/head&gt;</w:t>
      </w:r>
    </w:p>
    <w:p w14:paraId="75A165C9" w14:textId="5751F1B5"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&lt;body&gt;</w:t>
      </w:r>
    </w:p>
    <w:p w14:paraId="4BCAC9A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&lt;head&gt;</w:t>
      </w:r>
    </w:p>
    <w:p w14:paraId="3DA5F7D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&lt;meta charset="utf-8"&gt;</w:t>
      </w:r>
    </w:p>
    <w:p w14:paraId="2321981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&lt;title&gt;Login and Registration Form &lt;/title&gt;</w:t>
      </w:r>
    </w:p>
    <w:p w14:paraId="5AD5ACC2"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&lt;link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 xml:space="preserve">="stylesheet"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="sangee.css"&gt;</w:t>
      </w:r>
    </w:p>
    <w:p w14:paraId="525183F7"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&lt;meta name="viewport" content="width=device-width, initial-scale=1.0"&gt;</w:t>
      </w:r>
    </w:p>
    <w:p w14:paraId="6EB0E320" w14:textId="7DB28205"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&lt;/head&gt;</w:t>
      </w:r>
    </w:p>
    <w:p w14:paraId="13062802"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&lt;body&gt;</w:t>
      </w:r>
    </w:p>
    <w:p w14:paraId="6E397F0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class="wrapper"&gt;</w:t>
      </w:r>
    </w:p>
    <w:p w14:paraId="2ECC5457"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class="title-text"&gt;</w:t>
      </w:r>
    </w:p>
    <w:p w14:paraId="6FCC6B0A"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class="title login"&gt;</w:t>
      </w:r>
    </w:p>
    <w:p w14:paraId="10334BE2"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Login Form</w:t>
      </w:r>
    </w:p>
    <w:p w14:paraId="1AF2CA4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6F471A4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class="title signup"&gt;</w:t>
      </w:r>
    </w:p>
    <w:p w14:paraId="15C8D644"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Signup Form</w:t>
      </w:r>
    </w:p>
    <w:p w14:paraId="54D09D88"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6238586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26A433C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class="form-container"&gt;</w:t>
      </w:r>
    </w:p>
    <w:p w14:paraId="0462E9EE"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class="slide-controls"&gt;</w:t>
      </w:r>
    </w:p>
    <w:p w14:paraId="61B50F5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&lt;input type="radio" name="slide" id="login" checked&gt;</w:t>
      </w:r>
    </w:p>
    <w:p w14:paraId="7A1BAD6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&lt;input type="radio" name="slide" id="signup"&gt;</w:t>
      </w:r>
    </w:p>
    <w:p w14:paraId="12D7B52A"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&lt;label for="login" class="slide login"&gt;Login&lt;/label&gt;</w:t>
      </w:r>
    </w:p>
    <w:p w14:paraId="151ADA8C" w14:textId="77777777" w:rsid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&lt;label for="signup" class="slide signup"&gt;Signup&lt;/label</w:t>
      </w:r>
      <w:r>
        <w:rPr>
          <w:rFonts w:ascii="Times New Roman" w:hAnsi="Times New Roman" w:cs="Times New Roman"/>
          <w:sz w:val="24"/>
          <w:szCs w:val="24"/>
        </w:rPr>
        <w:t>&gt;</w:t>
      </w:r>
    </w:p>
    <w:p w14:paraId="5B98CBC2" w14:textId="0E37FE13"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lastRenderedPageBreak/>
        <w:t xml:space="preserve">   &lt;div class="slider-tab"&gt;&lt;/div&gt;</w:t>
      </w:r>
    </w:p>
    <w:p w14:paraId="0FCDB9B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6259FB44"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class="form-inner"&gt;</w:t>
      </w:r>
    </w:p>
    <w:p w14:paraId="3109477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&lt;form action="#" class="login"&gt;</w:t>
      </w:r>
    </w:p>
    <w:p w14:paraId="4C08031D"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class="field"&gt;</w:t>
      </w:r>
    </w:p>
    <w:p w14:paraId="6A6C49A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&lt;input type="text" placeholder="Email Address" required&gt;</w:t>
      </w:r>
    </w:p>
    <w:p w14:paraId="57533907"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2EBFB0D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class="field"&gt;</w:t>
      </w:r>
    </w:p>
    <w:p w14:paraId="0AEEEB4A"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&lt;input type="password" placeholder="Password" required&gt;</w:t>
      </w:r>
    </w:p>
    <w:p w14:paraId="0AC5338D"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4A576E8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class="pass-link"&gt;</w:t>
      </w:r>
    </w:p>
    <w:p w14:paraId="1737333E" w14:textId="0D80459A"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="#"&gt;Forgot password? &lt;/a&gt;</w:t>
      </w:r>
    </w:p>
    <w:p w14:paraId="3BB585F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3DE180FE"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class="field </w:t>
      </w:r>
      <w:proofErr w:type="spellStart"/>
      <w:r w:rsidRPr="00485539">
        <w:rPr>
          <w:rFonts w:ascii="Times New Roman" w:hAnsi="Times New Roman" w:cs="Times New Roman"/>
          <w:sz w:val="24"/>
          <w:szCs w:val="24"/>
        </w:rPr>
        <w:t>btn</w:t>
      </w:r>
      <w:proofErr w:type="spellEnd"/>
      <w:r w:rsidRPr="00485539">
        <w:rPr>
          <w:rFonts w:ascii="Times New Roman" w:hAnsi="Times New Roman" w:cs="Times New Roman"/>
          <w:sz w:val="24"/>
          <w:szCs w:val="24"/>
        </w:rPr>
        <w:t>"&gt;</w:t>
      </w:r>
    </w:p>
    <w:p w14:paraId="0F1E5A7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w:t>
      </w:r>
      <w:proofErr w:type="spellStart"/>
      <w:r w:rsidRPr="00485539">
        <w:rPr>
          <w:rFonts w:ascii="Times New Roman" w:hAnsi="Times New Roman" w:cs="Times New Roman"/>
          <w:sz w:val="24"/>
          <w:szCs w:val="24"/>
        </w:rPr>
        <w:t>btn</w:t>
      </w:r>
      <w:proofErr w:type="spellEnd"/>
      <w:r w:rsidRPr="00485539">
        <w:rPr>
          <w:rFonts w:ascii="Times New Roman" w:hAnsi="Times New Roman" w:cs="Times New Roman"/>
          <w:sz w:val="24"/>
          <w:szCs w:val="24"/>
        </w:rPr>
        <w:t>-layer"&gt;&lt;/div&gt;</w:t>
      </w:r>
    </w:p>
    <w:p w14:paraId="1A80E73D"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&lt;input type="submit" value="Login"&gt;</w:t>
      </w:r>
    </w:p>
    <w:p w14:paraId="5E33D37E"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05457BC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class="signup-link"&gt;</w:t>
      </w:r>
    </w:p>
    <w:p w14:paraId="55AAC74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Not a member?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=""&gt;Signup now&lt;/a&gt;</w:t>
      </w:r>
    </w:p>
    <w:p w14:paraId="13AADE6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1D2314C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&lt;/form&gt;</w:t>
      </w:r>
    </w:p>
    <w:p w14:paraId="65E1A7D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&lt;form action="#" class="signup"&gt;</w:t>
      </w:r>
    </w:p>
    <w:p w14:paraId="1CF15CE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class="field"&gt;</w:t>
      </w:r>
    </w:p>
    <w:p w14:paraId="72866D7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&lt;input type="text" placeholder="Email Address" required&gt;</w:t>
      </w:r>
    </w:p>
    <w:p w14:paraId="2A22AD7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lastRenderedPageBreak/>
        <w:t xml:space="preserve">                    &lt;/div&gt;</w:t>
      </w:r>
    </w:p>
    <w:p w14:paraId="0F64DD3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class="field"&gt;</w:t>
      </w:r>
    </w:p>
    <w:p w14:paraId="2B88131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&lt;input type="password" placeholder="Password" required&gt;</w:t>
      </w:r>
    </w:p>
    <w:p w14:paraId="1E50964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14A2A5A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class="field"&gt;</w:t>
      </w:r>
    </w:p>
    <w:p w14:paraId="3EB9821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&lt;input type="password" placeholder="Confirm password" required&gt;</w:t>
      </w:r>
    </w:p>
    <w:p w14:paraId="6DC042F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03D691D8"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class="field </w:t>
      </w:r>
      <w:proofErr w:type="spellStart"/>
      <w:r w:rsidRPr="00485539">
        <w:rPr>
          <w:rFonts w:ascii="Times New Roman" w:hAnsi="Times New Roman" w:cs="Times New Roman"/>
          <w:sz w:val="24"/>
          <w:szCs w:val="24"/>
        </w:rPr>
        <w:t>btn</w:t>
      </w:r>
      <w:proofErr w:type="spellEnd"/>
      <w:r w:rsidRPr="00485539">
        <w:rPr>
          <w:rFonts w:ascii="Times New Roman" w:hAnsi="Times New Roman" w:cs="Times New Roman"/>
          <w:sz w:val="24"/>
          <w:szCs w:val="24"/>
        </w:rPr>
        <w:t>"&gt;</w:t>
      </w:r>
    </w:p>
    <w:p w14:paraId="59A5CC48"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w:t>
      </w:r>
      <w:proofErr w:type="spellStart"/>
      <w:r w:rsidRPr="00485539">
        <w:rPr>
          <w:rFonts w:ascii="Times New Roman" w:hAnsi="Times New Roman" w:cs="Times New Roman"/>
          <w:sz w:val="24"/>
          <w:szCs w:val="24"/>
        </w:rPr>
        <w:t>btn</w:t>
      </w:r>
      <w:proofErr w:type="spellEnd"/>
      <w:r w:rsidRPr="00485539">
        <w:rPr>
          <w:rFonts w:ascii="Times New Roman" w:hAnsi="Times New Roman" w:cs="Times New Roman"/>
          <w:sz w:val="24"/>
          <w:szCs w:val="24"/>
        </w:rPr>
        <w:t>-layer"&gt;&lt;/div&gt;</w:t>
      </w:r>
    </w:p>
    <w:p w14:paraId="489AC49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&lt;input type="submit" value="Signup"&gt;</w:t>
      </w:r>
    </w:p>
    <w:p w14:paraId="7473C36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181CCA6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&lt;/form&gt;</w:t>
      </w:r>
    </w:p>
    <w:p w14:paraId="238E501A"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25A3B822"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14DBBD28"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4CF461FA"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&lt;script&gt;</w:t>
      </w:r>
    </w:p>
    <w:p w14:paraId="565F815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const</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loginText</w:t>
      </w:r>
      <w:proofErr w:type="spellEnd"/>
      <w:r w:rsidRPr="00485539">
        <w:rPr>
          <w:rFonts w:ascii="Times New Roman" w:hAnsi="Times New Roman" w:cs="Times New Roman"/>
          <w:sz w:val="24"/>
          <w:szCs w:val="24"/>
        </w:rPr>
        <w:t xml:space="preserve"> = </w:t>
      </w:r>
      <w:proofErr w:type="spellStart"/>
      <w:proofErr w:type="gramStart"/>
      <w:r w:rsidRPr="00485539">
        <w:rPr>
          <w:rFonts w:ascii="Times New Roman" w:hAnsi="Times New Roman" w:cs="Times New Roman"/>
          <w:sz w:val="24"/>
          <w:szCs w:val="24"/>
        </w:rPr>
        <w:t>document.querySelector</w:t>
      </w:r>
      <w:proofErr w:type="spellEnd"/>
      <w:proofErr w:type="gramEnd"/>
      <w:r w:rsidRPr="00485539">
        <w:rPr>
          <w:rFonts w:ascii="Times New Roman" w:hAnsi="Times New Roman" w:cs="Times New Roman"/>
          <w:sz w:val="24"/>
          <w:szCs w:val="24"/>
        </w:rPr>
        <w:t>(".title-text .login");</w:t>
      </w:r>
    </w:p>
    <w:p w14:paraId="28F2F347"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const</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loginForm</w:t>
      </w:r>
      <w:proofErr w:type="spellEnd"/>
      <w:r w:rsidRPr="00485539">
        <w:rPr>
          <w:rFonts w:ascii="Times New Roman" w:hAnsi="Times New Roman" w:cs="Times New Roman"/>
          <w:sz w:val="24"/>
          <w:szCs w:val="24"/>
        </w:rPr>
        <w:t xml:space="preserve"> = </w:t>
      </w:r>
      <w:proofErr w:type="spellStart"/>
      <w:proofErr w:type="gramStart"/>
      <w:r w:rsidRPr="00485539">
        <w:rPr>
          <w:rFonts w:ascii="Times New Roman" w:hAnsi="Times New Roman" w:cs="Times New Roman"/>
          <w:sz w:val="24"/>
          <w:szCs w:val="24"/>
        </w:rPr>
        <w:t>document.querySelector</w:t>
      </w:r>
      <w:proofErr w:type="spellEnd"/>
      <w:proofErr w:type="gram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form.login</w:t>
      </w:r>
      <w:proofErr w:type="spellEnd"/>
      <w:r w:rsidRPr="00485539">
        <w:rPr>
          <w:rFonts w:ascii="Times New Roman" w:hAnsi="Times New Roman" w:cs="Times New Roman"/>
          <w:sz w:val="24"/>
          <w:szCs w:val="24"/>
        </w:rPr>
        <w:t>");</w:t>
      </w:r>
    </w:p>
    <w:p w14:paraId="0B6BB58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const</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loginBtn</w:t>
      </w:r>
      <w:proofErr w:type="spellEnd"/>
      <w:r w:rsidRPr="00485539">
        <w:rPr>
          <w:rFonts w:ascii="Times New Roman" w:hAnsi="Times New Roman" w:cs="Times New Roman"/>
          <w:sz w:val="24"/>
          <w:szCs w:val="24"/>
        </w:rPr>
        <w:t xml:space="preserve"> = </w:t>
      </w:r>
      <w:proofErr w:type="spellStart"/>
      <w:proofErr w:type="gramStart"/>
      <w:r w:rsidRPr="00485539">
        <w:rPr>
          <w:rFonts w:ascii="Times New Roman" w:hAnsi="Times New Roman" w:cs="Times New Roman"/>
          <w:sz w:val="24"/>
          <w:szCs w:val="24"/>
        </w:rPr>
        <w:t>document.querySelector</w:t>
      </w:r>
      <w:proofErr w:type="spellEnd"/>
      <w:proofErr w:type="gram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label.login</w:t>
      </w:r>
      <w:proofErr w:type="spellEnd"/>
      <w:r w:rsidRPr="00485539">
        <w:rPr>
          <w:rFonts w:ascii="Times New Roman" w:hAnsi="Times New Roman" w:cs="Times New Roman"/>
          <w:sz w:val="24"/>
          <w:szCs w:val="24"/>
        </w:rPr>
        <w:t>");</w:t>
      </w:r>
    </w:p>
    <w:p w14:paraId="3E1EA6A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const</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signupBtn</w:t>
      </w:r>
      <w:proofErr w:type="spellEnd"/>
      <w:r w:rsidRPr="00485539">
        <w:rPr>
          <w:rFonts w:ascii="Times New Roman" w:hAnsi="Times New Roman" w:cs="Times New Roman"/>
          <w:sz w:val="24"/>
          <w:szCs w:val="24"/>
        </w:rPr>
        <w:t xml:space="preserve"> = </w:t>
      </w:r>
      <w:proofErr w:type="spellStart"/>
      <w:proofErr w:type="gramStart"/>
      <w:r w:rsidRPr="00485539">
        <w:rPr>
          <w:rFonts w:ascii="Times New Roman" w:hAnsi="Times New Roman" w:cs="Times New Roman"/>
          <w:sz w:val="24"/>
          <w:szCs w:val="24"/>
        </w:rPr>
        <w:t>document.querySelector</w:t>
      </w:r>
      <w:proofErr w:type="spellEnd"/>
      <w:proofErr w:type="gram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label.signup</w:t>
      </w:r>
      <w:proofErr w:type="spellEnd"/>
      <w:r w:rsidRPr="00485539">
        <w:rPr>
          <w:rFonts w:ascii="Times New Roman" w:hAnsi="Times New Roman" w:cs="Times New Roman"/>
          <w:sz w:val="24"/>
          <w:szCs w:val="24"/>
        </w:rPr>
        <w:t>");</w:t>
      </w:r>
    </w:p>
    <w:p w14:paraId="38EBFC28"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const</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signupLink</w:t>
      </w:r>
      <w:proofErr w:type="spellEnd"/>
      <w:r w:rsidRPr="00485539">
        <w:rPr>
          <w:rFonts w:ascii="Times New Roman" w:hAnsi="Times New Roman" w:cs="Times New Roman"/>
          <w:sz w:val="24"/>
          <w:szCs w:val="24"/>
        </w:rPr>
        <w:t xml:space="preserve"> = </w:t>
      </w:r>
      <w:proofErr w:type="spellStart"/>
      <w:proofErr w:type="gramStart"/>
      <w:r w:rsidRPr="00485539">
        <w:rPr>
          <w:rFonts w:ascii="Times New Roman" w:hAnsi="Times New Roman" w:cs="Times New Roman"/>
          <w:sz w:val="24"/>
          <w:szCs w:val="24"/>
        </w:rPr>
        <w:t>document.querySelector</w:t>
      </w:r>
      <w:proofErr w:type="spellEnd"/>
      <w:proofErr w:type="gramEnd"/>
      <w:r w:rsidRPr="00485539">
        <w:rPr>
          <w:rFonts w:ascii="Times New Roman" w:hAnsi="Times New Roman" w:cs="Times New Roman"/>
          <w:sz w:val="24"/>
          <w:szCs w:val="24"/>
        </w:rPr>
        <w:t>("form .signup-link a");</w:t>
      </w:r>
    </w:p>
    <w:p w14:paraId="503559CE"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signupBtn.onclick</w:t>
      </w:r>
      <w:proofErr w:type="spellEnd"/>
      <w:r w:rsidRPr="00485539">
        <w:rPr>
          <w:rFonts w:ascii="Times New Roman" w:hAnsi="Times New Roman" w:cs="Times New Roman"/>
          <w:sz w:val="24"/>
          <w:szCs w:val="24"/>
        </w:rPr>
        <w:t xml:space="preserve"> = (() =&gt; {</w:t>
      </w:r>
    </w:p>
    <w:p w14:paraId="29C3146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proofErr w:type="gramStart"/>
      <w:r w:rsidRPr="00485539">
        <w:rPr>
          <w:rFonts w:ascii="Times New Roman" w:hAnsi="Times New Roman" w:cs="Times New Roman"/>
          <w:sz w:val="24"/>
          <w:szCs w:val="24"/>
        </w:rPr>
        <w:t>loginForm.style.marginLeft</w:t>
      </w:r>
      <w:proofErr w:type="spellEnd"/>
      <w:proofErr w:type="gramEnd"/>
      <w:r w:rsidRPr="00485539">
        <w:rPr>
          <w:rFonts w:ascii="Times New Roman" w:hAnsi="Times New Roman" w:cs="Times New Roman"/>
          <w:sz w:val="24"/>
          <w:szCs w:val="24"/>
        </w:rPr>
        <w:t xml:space="preserve"> = "-50%";</w:t>
      </w:r>
    </w:p>
    <w:p w14:paraId="3BF32BE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proofErr w:type="gramStart"/>
      <w:r w:rsidRPr="00485539">
        <w:rPr>
          <w:rFonts w:ascii="Times New Roman" w:hAnsi="Times New Roman" w:cs="Times New Roman"/>
          <w:sz w:val="24"/>
          <w:szCs w:val="24"/>
        </w:rPr>
        <w:t>loginText.style.marginLeft</w:t>
      </w:r>
      <w:proofErr w:type="spellEnd"/>
      <w:proofErr w:type="gramEnd"/>
      <w:r w:rsidRPr="00485539">
        <w:rPr>
          <w:rFonts w:ascii="Times New Roman" w:hAnsi="Times New Roman" w:cs="Times New Roman"/>
          <w:sz w:val="24"/>
          <w:szCs w:val="24"/>
        </w:rPr>
        <w:t xml:space="preserve"> = "-50%";</w:t>
      </w:r>
    </w:p>
    <w:p w14:paraId="7AE73CDD"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lastRenderedPageBreak/>
        <w:t xml:space="preserve">        });</w:t>
      </w:r>
    </w:p>
    <w:p w14:paraId="1416DA3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loginBtn.onclick</w:t>
      </w:r>
      <w:proofErr w:type="spellEnd"/>
      <w:r w:rsidRPr="00485539">
        <w:rPr>
          <w:rFonts w:ascii="Times New Roman" w:hAnsi="Times New Roman" w:cs="Times New Roman"/>
          <w:sz w:val="24"/>
          <w:szCs w:val="24"/>
        </w:rPr>
        <w:t xml:space="preserve"> = (() =&gt; {</w:t>
      </w:r>
    </w:p>
    <w:p w14:paraId="4BBECB4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proofErr w:type="gramStart"/>
      <w:r w:rsidRPr="00485539">
        <w:rPr>
          <w:rFonts w:ascii="Times New Roman" w:hAnsi="Times New Roman" w:cs="Times New Roman"/>
          <w:sz w:val="24"/>
          <w:szCs w:val="24"/>
        </w:rPr>
        <w:t>loginForm.style.marginLeft</w:t>
      </w:r>
      <w:proofErr w:type="spellEnd"/>
      <w:proofErr w:type="gramEnd"/>
      <w:r w:rsidRPr="00485539">
        <w:rPr>
          <w:rFonts w:ascii="Times New Roman" w:hAnsi="Times New Roman" w:cs="Times New Roman"/>
          <w:sz w:val="24"/>
          <w:szCs w:val="24"/>
        </w:rPr>
        <w:t xml:space="preserve"> = "0%";</w:t>
      </w:r>
    </w:p>
    <w:p w14:paraId="7189EF7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proofErr w:type="gramStart"/>
      <w:r w:rsidRPr="00485539">
        <w:rPr>
          <w:rFonts w:ascii="Times New Roman" w:hAnsi="Times New Roman" w:cs="Times New Roman"/>
          <w:sz w:val="24"/>
          <w:szCs w:val="24"/>
        </w:rPr>
        <w:t>loginText.style.marginLeft</w:t>
      </w:r>
      <w:proofErr w:type="spellEnd"/>
      <w:proofErr w:type="gramEnd"/>
      <w:r w:rsidRPr="00485539">
        <w:rPr>
          <w:rFonts w:ascii="Times New Roman" w:hAnsi="Times New Roman" w:cs="Times New Roman"/>
          <w:sz w:val="24"/>
          <w:szCs w:val="24"/>
        </w:rPr>
        <w:t xml:space="preserve"> = "0%";</w:t>
      </w:r>
    </w:p>
    <w:p w14:paraId="53B54FD2"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
    <w:p w14:paraId="6DC41B28"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signupLink.onclick</w:t>
      </w:r>
      <w:proofErr w:type="spellEnd"/>
      <w:r w:rsidRPr="00485539">
        <w:rPr>
          <w:rFonts w:ascii="Times New Roman" w:hAnsi="Times New Roman" w:cs="Times New Roman"/>
          <w:sz w:val="24"/>
          <w:szCs w:val="24"/>
        </w:rPr>
        <w:t xml:space="preserve"> = (() =&gt; {</w:t>
      </w:r>
    </w:p>
    <w:p w14:paraId="1752AEA4"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signupBtn.click</w:t>
      </w:r>
      <w:proofErr w:type="spellEnd"/>
      <w:r w:rsidRPr="00485539">
        <w:rPr>
          <w:rFonts w:ascii="Times New Roman" w:hAnsi="Times New Roman" w:cs="Times New Roman"/>
          <w:sz w:val="24"/>
          <w:szCs w:val="24"/>
        </w:rPr>
        <w:t>();</w:t>
      </w:r>
    </w:p>
    <w:p w14:paraId="5A028CA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return false;</w:t>
      </w:r>
    </w:p>
    <w:p w14:paraId="2EDA38D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
    <w:p w14:paraId="04C41C21"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&lt;/script&gt;</w:t>
      </w:r>
    </w:p>
    <w:p w14:paraId="7277C70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&lt;/body&gt;</w:t>
      </w:r>
    </w:p>
    <w:p w14:paraId="661A5F94" w14:textId="0CFACA1D"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&lt;/html</w:t>
      </w:r>
    </w:p>
    <w:p w14:paraId="1CD19EB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&lt;head&gt;</w:t>
      </w:r>
    </w:p>
    <w:p w14:paraId="30C18B5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&lt;meta charset="UTF-8" /&gt;</w:t>
      </w:r>
    </w:p>
    <w:p w14:paraId="0C0AAA4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&lt;meta name="viewport" content="width=device-width, initial-scale=1.0" /&gt;</w:t>
      </w:r>
    </w:p>
    <w:p w14:paraId="1032FEF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&lt;title&gt;Footer&lt;/title&gt;</w:t>
      </w:r>
    </w:p>
    <w:p w14:paraId="0F6C4B2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&lt;link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 xml:space="preserve">="stylesheet"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="sangee.css" /&gt;</w:t>
      </w:r>
    </w:p>
    <w:p w14:paraId="488B256D"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&lt;/head&gt;</w:t>
      </w:r>
    </w:p>
    <w:p w14:paraId="1D27AAC7"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&lt;body&gt;</w:t>
      </w:r>
    </w:p>
    <w:p w14:paraId="15CF6884"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&lt;section class="footer"&gt;</w:t>
      </w:r>
    </w:p>
    <w:p w14:paraId="50E949B9"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class="link-row"&gt;</w:t>
      </w:r>
    </w:p>
    <w:p w14:paraId="20BE19C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class="address-column"&gt;</w:t>
      </w:r>
    </w:p>
    <w:p w14:paraId="37EF730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&lt;h3&gt;UNIVERSITY OF MADRAS</w:t>
      </w:r>
    </w:p>
    <w:p w14:paraId="781DCDC7"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w:t>
      </w:r>
      <w:proofErr w:type="spellStart"/>
      <w:r w:rsidRPr="00485539">
        <w:rPr>
          <w:rFonts w:ascii="Times New Roman" w:hAnsi="Times New Roman" w:cs="Times New Roman"/>
          <w:sz w:val="24"/>
          <w:szCs w:val="24"/>
        </w:rPr>
        <w:t>br</w:t>
      </w:r>
      <w:proofErr w:type="spellEnd"/>
      <w:r w:rsidRPr="00485539">
        <w:rPr>
          <w:rFonts w:ascii="Times New Roman" w:hAnsi="Times New Roman" w:cs="Times New Roman"/>
          <w:sz w:val="24"/>
          <w:szCs w:val="24"/>
        </w:rPr>
        <w:t>&gt;NETWORK SYSTEM AND INFORMATION TECHNOLOGY&lt;</w:t>
      </w:r>
      <w:proofErr w:type="spellStart"/>
      <w:r w:rsidRPr="00485539">
        <w:rPr>
          <w:rFonts w:ascii="Times New Roman" w:hAnsi="Times New Roman" w:cs="Times New Roman"/>
          <w:sz w:val="24"/>
          <w:szCs w:val="24"/>
        </w:rPr>
        <w:t>br</w:t>
      </w:r>
      <w:proofErr w:type="spellEnd"/>
      <w:r w:rsidRPr="00485539">
        <w:rPr>
          <w:rFonts w:ascii="Times New Roman" w:hAnsi="Times New Roman" w:cs="Times New Roman"/>
          <w:sz w:val="24"/>
          <w:szCs w:val="24"/>
        </w:rPr>
        <w:t>&gt;&lt;/h3&gt;</w:t>
      </w:r>
    </w:p>
    <w:p w14:paraId="2A6C488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lastRenderedPageBreak/>
        <w:t xml:space="preserve">          &lt;/h3&gt;</w:t>
      </w:r>
    </w:p>
    <w:p w14:paraId="17261E0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&lt;p&gt;GUINDY CAMPAS , KOTTURPURAM , CHENNAI , TAMIL NADU - 600085&lt;/p&gt;</w:t>
      </w:r>
    </w:p>
    <w:p w14:paraId="2C5BEAD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5D4CCED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class="link-column"&gt;</w:t>
      </w:r>
    </w:p>
    <w:p w14:paraId="66A8B3D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w:t>
      </w:r>
      <w:proofErr w:type="spellStart"/>
      <w:r w:rsidRPr="00485539">
        <w:rPr>
          <w:rFonts w:ascii="Times New Roman" w:hAnsi="Times New Roman" w:cs="Times New Roman"/>
          <w:sz w:val="24"/>
          <w:szCs w:val="24"/>
        </w:rPr>
        <w:t>ul</w:t>
      </w:r>
      <w:proofErr w:type="spellEnd"/>
      <w:r w:rsidRPr="00485539">
        <w:rPr>
          <w:rFonts w:ascii="Times New Roman" w:hAnsi="Times New Roman" w:cs="Times New Roman"/>
          <w:sz w:val="24"/>
          <w:szCs w:val="24"/>
        </w:rPr>
        <w:t>&gt;</w:t>
      </w:r>
    </w:p>
    <w:p w14:paraId="710780B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&lt;li&gt;&lt;span&gt;Explore&lt;/span&gt;&lt;/li&gt;</w:t>
      </w:r>
    </w:p>
    <w:p w14:paraId="47E0D46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 xml:space="preserve">="/websites"&gt;Department </w:t>
      </w:r>
      <w:proofErr w:type="spellStart"/>
      <w:r w:rsidRPr="00485539">
        <w:rPr>
          <w:rFonts w:ascii="Times New Roman" w:hAnsi="Times New Roman" w:cs="Times New Roman"/>
          <w:sz w:val="24"/>
          <w:szCs w:val="24"/>
        </w:rPr>
        <w:t>Infrastructur</w:t>
      </w:r>
      <w:proofErr w:type="spellEnd"/>
      <w:r w:rsidRPr="00485539">
        <w:rPr>
          <w:rFonts w:ascii="Times New Roman" w:hAnsi="Times New Roman" w:cs="Times New Roman"/>
          <w:sz w:val="24"/>
          <w:szCs w:val="24"/>
        </w:rPr>
        <w:t>&lt;/a&gt;&lt;/li&gt;</w:t>
      </w:r>
    </w:p>
    <w:p w14:paraId="17404B3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="/email"&gt;Benefits&lt;/a&gt;&lt;/li&gt;</w:t>
      </w:r>
    </w:p>
    <w:p w14:paraId="1891EC0D"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="/status"&gt;History&lt;/a&gt;&lt;/li&gt;</w:t>
      </w:r>
    </w:p>
    <w:p w14:paraId="3119604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w:t>
      </w:r>
      <w:proofErr w:type="spellStart"/>
      <w:r w:rsidRPr="00485539">
        <w:rPr>
          <w:rFonts w:ascii="Times New Roman" w:hAnsi="Times New Roman" w:cs="Times New Roman"/>
          <w:sz w:val="24"/>
          <w:szCs w:val="24"/>
        </w:rPr>
        <w:t>ul</w:t>
      </w:r>
      <w:proofErr w:type="spellEnd"/>
      <w:r w:rsidRPr="00485539">
        <w:rPr>
          <w:rFonts w:ascii="Times New Roman" w:hAnsi="Times New Roman" w:cs="Times New Roman"/>
          <w:sz w:val="24"/>
          <w:szCs w:val="24"/>
        </w:rPr>
        <w:t>&gt;</w:t>
      </w:r>
    </w:p>
    <w:p w14:paraId="358E539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w:t>
      </w:r>
      <w:proofErr w:type="spellStart"/>
      <w:r w:rsidRPr="00485539">
        <w:rPr>
          <w:rFonts w:ascii="Times New Roman" w:hAnsi="Times New Roman" w:cs="Times New Roman"/>
          <w:sz w:val="24"/>
          <w:szCs w:val="24"/>
        </w:rPr>
        <w:t>ul</w:t>
      </w:r>
      <w:proofErr w:type="spellEnd"/>
      <w:r w:rsidRPr="00485539">
        <w:rPr>
          <w:rFonts w:ascii="Times New Roman" w:hAnsi="Times New Roman" w:cs="Times New Roman"/>
          <w:sz w:val="24"/>
          <w:szCs w:val="24"/>
        </w:rPr>
        <w:t>&gt;</w:t>
      </w:r>
    </w:p>
    <w:p w14:paraId="30288CC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&lt;li&gt;&lt;span&gt;Resources&lt;/span&gt;&lt;/li&gt;</w:t>
      </w:r>
    </w:p>
    <w:p w14:paraId="1EACD954"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w:t>
      </w:r>
    </w:p>
    <w:p w14:paraId="3F7A8B36" w14:textId="72546D3F"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 xml:space="preserve">="/knowledge-base"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noreferrer</w:t>
      </w:r>
      <w:proofErr w:type="spellEnd"/>
      <w:r w:rsidRPr="00485539">
        <w:rPr>
          <w:rFonts w:ascii="Times New Roman" w:hAnsi="Times New Roman" w:cs="Times New Roman"/>
          <w:sz w:val="24"/>
          <w:szCs w:val="24"/>
        </w:rPr>
        <w:t>&gt;</w:t>
      </w:r>
      <w:proofErr w:type="spellStart"/>
      <w:r w:rsidRPr="00485539">
        <w:rPr>
          <w:rFonts w:ascii="Times New Roman" w:hAnsi="Times New Roman" w:cs="Times New Roman"/>
          <w:sz w:val="24"/>
          <w:szCs w:val="24"/>
        </w:rPr>
        <w:t>Campas</w:t>
      </w:r>
      <w:proofErr w:type="spellEnd"/>
      <w:r w:rsidRPr="00485539">
        <w:rPr>
          <w:rFonts w:ascii="Times New Roman" w:hAnsi="Times New Roman" w:cs="Times New Roman"/>
          <w:sz w:val="24"/>
          <w:szCs w:val="24"/>
        </w:rPr>
        <w:t xml:space="preserve"> Drive&lt;</w:t>
      </w:r>
      <w:r w:rsidR="00207E0B">
        <w:rPr>
          <w:rFonts w:ascii="Times New Roman" w:hAnsi="Times New Roman" w:cs="Times New Roman"/>
          <w:sz w:val="24"/>
          <w:szCs w:val="24"/>
        </w:rPr>
        <w:t>\a</w:t>
      </w:r>
      <w:r w:rsidRPr="00485539">
        <w:rPr>
          <w:rFonts w:ascii="Times New Roman" w:hAnsi="Times New Roman" w:cs="Times New Roman"/>
          <w:sz w:val="24"/>
          <w:szCs w:val="24"/>
        </w:rPr>
        <w:t>&gt;</w:t>
      </w:r>
    </w:p>
    <w:p w14:paraId="5B3B6896"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w:t>
      </w:r>
    </w:p>
    <w:p w14:paraId="112837C2"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w:t>
      </w:r>
    </w:p>
    <w:p w14:paraId="6053F098" w14:textId="14CDB7B2"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api</w:t>
      </w:r>
      <w:proofErr w:type="spellEnd"/>
      <w:r w:rsidRPr="00485539">
        <w:rPr>
          <w:rFonts w:ascii="Times New Roman" w:hAnsi="Times New Roman" w:cs="Times New Roman"/>
          <w:sz w:val="24"/>
          <w:szCs w:val="24"/>
        </w:rPr>
        <w:t xml:space="preserve">-documentation"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w:t>
      </w:r>
      <w:r w:rsidR="00207E0B">
        <w:rPr>
          <w:rFonts w:ascii="Times New Roman" w:hAnsi="Times New Roman" w:cs="Times New Roman"/>
          <w:sz w:val="24"/>
          <w:szCs w:val="24"/>
        </w:rPr>
        <w:t>ence</w:t>
      </w:r>
      <w:proofErr w:type="spellEnd"/>
      <w:r w:rsidR="00207E0B">
        <w:rPr>
          <w:rFonts w:ascii="Times New Roman" w:hAnsi="Times New Roman" w:cs="Times New Roman"/>
          <w:sz w:val="24"/>
          <w:szCs w:val="24"/>
        </w:rPr>
        <w:t>”</w:t>
      </w:r>
      <w:r w:rsidRPr="00485539">
        <w:rPr>
          <w:rFonts w:ascii="Times New Roman" w:hAnsi="Times New Roman" w:cs="Times New Roman"/>
          <w:sz w:val="24"/>
          <w:szCs w:val="24"/>
        </w:rPr>
        <w:t xml:space="preserve"> &gt;Enhancement&lt;/a</w:t>
      </w:r>
      <w:r w:rsidR="00207E0B">
        <w:rPr>
          <w:rFonts w:ascii="Times New Roman" w:hAnsi="Times New Roman" w:cs="Times New Roman"/>
          <w:sz w:val="24"/>
          <w:szCs w:val="24"/>
        </w:rPr>
        <w:t>&gt;</w:t>
      </w:r>
    </w:p>
    <w:p w14:paraId="6C8D8C24" w14:textId="2122270E"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w:t>
      </w:r>
    </w:p>
    <w:p w14:paraId="0D46437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w:t>
      </w:r>
    </w:p>
    <w:p w14:paraId="5B969514"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 xml:space="preserve">="/developers"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noreferrer</w:t>
      </w:r>
      <w:proofErr w:type="spellEnd"/>
      <w:r w:rsidRPr="00485539">
        <w:rPr>
          <w:rFonts w:ascii="Times New Roman" w:hAnsi="Times New Roman" w:cs="Times New Roman"/>
          <w:sz w:val="24"/>
          <w:szCs w:val="24"/>
        </w:rPr>
        <w:t>"&gt;INFO Details&lt;/a&gt;</w:t>
      </w:r>
    </w:p>
    <w:p w14:paraId="3AE1F53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w:t>
      </w:r>
    </w:p>
    <w:p w14:paraId="0989D7E4"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w:t>
      </w:r>
      <w:proofErr w:type="spellStart"/>
      <w:r w:rsidRPr="00485539">
        <w:rPr>
          <w:rFonts w:ascii="Times New Roman" w:hAnsi="Times New Roman" w:cs="Times New Roman"/>
          <w:sz w:val="24"/>
          <w:szCs w:val="24"/>
        </w:rPr>
        <w:t>ul</w:t>
      </w:r>
      <w:proofErr w:type="spellEnd"/>
      <w:r w:rsidRPr="00485539">
        <w:rPr>
          <w:rFonts w:ascii="Times New Roman" w:hAnsi="Times New Roman" w:cs="Times New Roman"/>
          <w:sz w:val="24"/>
          <w:szCs w:val="24"/>
        </w:rPr>
        <w:t>&gt;</w:t>
      </w:r>
    </w:p>
    <w:p w14:paraId="082BF82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w:t>
      </w:r>
      <w:proofErr w:type="spellStart"/>
      <w:r w:rsidRPr="00485539">
        <w:rPr>
          <w:rFonts w:ascii="Times New Roman" w:hAnsi="Times New Roman" w:cs="Times New Roman"/>
          <w:sz w:val="24"/>
          <w:szCs w:val="24"/>
        </w:rPr>
        <w:t>ul</w:t>
      </w:r>
      <w:proofErr w:type="spellEnd"/>
      <w:r w:rsidRPr="00485539">
        <w:rPr>
          <w:rFonts w:ascii="Times New Roman" w:hAnsi="Times New Roman" w:cs="Times New Roman"/>
          <w:sz w:val="24"/>
          <w:szCs w:val="24"/>
        </w:rPr>
        <w:t>&gt;</w:t>
      </w:r>
    </w:p>
    <w:p w14:paraId="19DCD8F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&lt;li&gt;&lt;span&gt;Events&lt;/span&gt;&lt;/li&gt;</w:t>
      </w:r>
    </w:p>
    <w:p w14:paraId="487BACC2"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lastRenderedPageBreak/>
        <w:t xml:space="preserve">            &lt;li&gt;</w:t>
      </w:r>
    </w:p>
    <w:p w14:paraId="4B9F571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 xml:space="preserve">="/our-story"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noreferrer</w:t>
      </w:r>
      <w:proofErr w:type="spellEnd"/>
      <w:r w:rsidRPr="00485539">
        <w:rPr>
          <w:rFonts w:ascii="Times New Roman" w:hAnsi="Times New Roman" w:cs="Times New Roman"/>
          <w:sz w:val="24"/>
          <w:szCs w:val="24"/>
        </w:rPr>
        <w:t>"&gt;Our Story&lt;/a&gt;</w:t>
      </w:r>
    </w:p>
    <w:p w14:paraId="3ADC9AD8"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w:t>
      </w:r>
    </w:p>
    <w:p w14:paraId="3C2D1E9F"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 xml:space="preserve">="/events"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noreferrer</w:t>
      </w:r>
      <w:proofErr w:type="spellEnd"/>
      <w:r w:rsidRPr="00485539">
        <w:rPr>
          <w:rFonts w:ascii="Times New Roman" w:hAnsi="Times New Roman" w:cs="Times New Roman"/>
          <w:sz w:val="24"/>
          <w:szCs w:val="24"/>
        </w:rPr>
        <w:t>"&gt;Association&lt;/a&gt;&lt;/li&gt;</w:t>
      </w:r>
    </w:p>
    <w:p w14:paraId="29FC7E8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&lt;li&gt;&lt;a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 xml:space="preserve">="/careers"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noreferrer</w:t>
      </w:r>
      <w:proofErr w:type="spellEnd"/>
      <w:r w:rsidRPr="00485539">
        <w:rPr>
          <w:rFonts w:ascii="Times New Roman" w:hAnsi="Times New Roman" w:cs="Times New Roman"/>
          <w:sz w:val="24"/>
          <w:szCs w:val="24"/>
        </w:rPr>
        <w:t>"&gt;Links&lt;/a&gt;&lt;/li&gt;</w:t>
      </w:r>
    </w:p>
    <w:p w14:paraId="568F90F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w:t>
      </w:r>
      <w:proofErr w:type="spellStart"/>
      <w:r w:rsidRPr="00485539">
        <w:rPr>
          <w:rFonts w:ascii="Times New Roman" w:hAnsi="Times New Roman" w:cs="Times New Roman"/>
          <w:sz w:val="24"/>
          <w:szCs w:val="24"/>
        </w:rPr>
        <w:t>ul</w:t>
      </w:r>
      <w:proofErr w:type="spellEnd"/>
      <w:r w:rsidRPr="00485539">
        <w:rPr>
          <w:rFonts w:ascii="Times New Roman" w:hAnsi="Times New Roman" w:cs="Times New Roman"/>
          <w:sz w:val="24"/>
          <w:szCs w:val="24"/>
        </w:rPr>
        <w:t>&gt;</w:t>
      </w:r>
    </w:p>
    <w:p w14:paraId="5CB8E78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3C9664A2"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709F5EBC"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class="social-row"&gt;</w:t>
      </w:r>
    </w:p>
    <w:p w14:paraId="2D0241DE"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class="copyright-column"&gt;</w:t>
      </w:r>
    </w:p>
    <w:p w14:paraId="4AA5A6F5"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&lt;p&gt;&amp;copy; 2020-21 NSIT, Inc. All rights reserved.&lt;/p&gt;</w:t>
      </w:r>
    </w:p>
    <w:p w14:paraId="5002DF84"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1945B4FB"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 class="social-column"&gt;</w:t>
      </w:r>
    </w:p>
    <w:p w14:paraId="5CFCB75C" w14:textId="41EDAEDD"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="your-</w:t>
      </w:r>
      <w:proofErr w:type="spellStart"/>
      <w:r w:rsidRPr="00485539">
        <w:rPr>
          <w:rFonts w:ascii="Times New Roman" w:hAnsi="Times New Roman" w:cs="Times New Roman"/>
          <w:sz w:val="24"/>
          <w:szCs w:val="24"/>
        </w:rPr>
        <w:t>instagram</w:t>
      </w:r>
      <w:proofErr w:type="spellEnd"/>
      <w:r w:rsidRPr="00485539">
        <w:rPr>
          <w:rFonts w:ascii="Times New Roman" w:hAnsi="Times New Roman" w:cs="Times New Roman"/>
          <w:sz w:val="24"/>
          <w:szCs w:val="24"/>
        </w:rPr>
        <w:t xml:space="preserve">" target="_blank"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noreferrer</w:t>
      </w:r>
      <w:proofErr w:type="spellEnd"/>
      <w:r w:rsidRPr="00485539">
        <w:rPr>
          <w:rFonts w:ascii="Times New Roman" w:hAnsi="Times New Roman" w:cs="Times New Roman"/>
          <w:sz w:val="24"/>
          <w:szCs w:val="24"/>
        </w:rPr>
        <w:t>"&gt;Instagram&lt;</w:t>
      </w:r>
      <w:r w:rsidR="003B17B1">
        <w:rPr>
          <w:rFonts w:ascii="Times New Roman" w:hAnsi="Times New Roman" w:cs="Times New Roman"/>
          <w:sz w:val="24"/>
          <w:szCs w:val="24"/>
        </w:rPr>
        <w:t>\a</w:t>
      </w:r>
      <w:r w:rsidRPr="00485539">
        <w:rPr>
          <w:rFonts w:ascii="Times New Roman" w:hAnsi="Times New Roman" w:cs="Times New Roman"/>
          <w:sz w:val="24"/>
          <w:szCs w:val="24"/>
        </w:rPr>
        <w:t xml:space="preserve"> &gt;</w:t>
      </w:r>
    </w:p>
    <w:p w14:paraId="0B1D0CBC" w14:textId="4F63195F"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 xml:space="preserve">="your-twitter" target="_blank"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noreferrer</w:t>
      </w:r>
      <w:proofErr w:type="spellEnd"/>
      <w:r w:rsidRPr="00485539">
        <w:rPr>
          <w:rFonts w:ascii="Times New Roman" w:hAnsi="Times New Roman" w:cs="Times New Roman"/>
          <w:sz w:val="24"/>
          <w:szCs w:val="24"/>
        </w:rPr>
        <w:t>"&gt;Twitter&lt;/a</w:t>
      </w:r>
      <w:r w:rsidR="003B17B1">
        <w:rPr>
          <w:rFonts w:ascii="Times New Roman" w:hAnsi="Times New Roman" w:cs="Times New Roman"/>
          <w:sz w:val="24"/>
          <w:szCs w:val="24"/>
        </w:rPr>
        <w:t>&gt;</w:t>
      </w:r>
    </w:p>
    <w:p w14:paraId="03D7946D" w14:textId="7F5CA34E"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r w:rsidR="003B17B1">
        <w:rPr>
          <w:rFonts w:ascii="Times New Roman" w:hAnsi="Times New Roman" w:cs="Times New Roman"/>
          <w:sz w:val="24"/>
          <w:szCs w:val="24"/>
        </w:rPr>
        <w:t xml:space="preserve">      </w:t>
      </w:r>
      <w:r w:rsidRPr="00485539">
        <w:rPr>
          <w:rFonts w:ascii="Times New Roman" w:hAnsi="Times New Roman" w:cs="Times New Roman"/>
          <w:sz w:val="24"/>
          <w:szCs w:val="24"/>
        </w:rPr>
        <w:t xml:space="preserve">   &lt;</w:t>
      </w:r>
      <w:r w:rsidR="003B17B1">
        <w:rPr>
          <w:rFonts w:ascii="Times New Roman" w:hAnsi="Times New Roman" w:cs="Times New Roman"/>
          <w:sz w:val="24"/>
          <w:szCs w:val="24"/>
        </w:rPr>
        <w:t>a</w:t>
      </w: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="your-</w:t>
      </w:r>
      <w:proofErr w:type="spellStart"/>
      <w:r w:rsidRPr="00485539">
        <w:rPr>
          <w:rFonts w:ascii="Times New Roman" w:hAnsi="Times New Roman" w:cs="Times New Roman"/>
          <w:sz w:val="24"/>
          <w:szCs w:val="24"/>
        </w:rPr>
        <w:t>facebook</w:t>
      </w:r>
      <w:proofErr w:type="spellEnd"/>
      <w:r w:rsidRPr="00485539">
        <w:rPr>
          <w:rFonts w:ascii="Times New Roman" w:hAnsi="Times New Roman" w:cs="Times New Roman"/>
          <w:sz w:val="24"/>
          <w:szCs w:val="24"/>
        </w:rPr>
        <w:t>-account"</w:t>
      </w:r>
    </w:p>
    <w:p w14:paraId="0065DA7D"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target="_blank"</w:t>
      </w:r>
    </w:p>
    <w:p w14:paraId="4992A239" w14:textId="18776E9E"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noreferrer</w:t>
      </w:r>
      <w:proofErr w:type="spellEnd"/>
      <w:r w:rsidR="00207E0B">
        <w:rPr>
          <w:rFonts w:ascii="Times New Roman" w:hAnsi="Times New Roman" w:cs="Times New Roman"/>
          <w:sz w:val="24"/>
          <w:szCs w:val="24"/>
        </w:rPr>
        <w:t>”</w:t>
      </w:r>
      <w:r w:rsidRPr="00485539">
        <w:rPr>
          <w:rFonts w:ascii="Times New Roman" w:hAnsi="Times New Roman" w:cs="Times New Roman"/>
          <w:sz w:val="24"/>
          <w:szCs w:val="24"/>
        </w:rPr>
        <w:t>&gt;Facebook&lt;/a</w:t>
      </w:r>
      <w:r w:rsidR="003B17B1" w:rsidRPr="00485539">
        <w:rPr>
          <w:rFonts w:ascii="Times New Roman" w:hAnsi="Times New Roman" w:cs="Times New Roman"/>
          <w:sz w:val="24"/>
          <w:szCs w:val="24"/>
        </w:rPr>
        <w:t>&gt;</w:t>
      </w:r>
    </w:p>
    <w:p w14:paraId="0171DE6F" w14:textId="43F4E759"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&lt;a </w:t>
      </w:r>
      <w:proofErr w:type="spellStart"/>
      <w:r w:rsidRPr="00485539">
        <w:rPr>
          <w:rFonts w:ascii="Times New Roman" w:hAnsi="Times New Roman" w:cs="Times New Roman"/>
          <w:sz w:val="24"/>
          <w:szCs w:val="24"/>
        </w:rPr>
        <w:t>href</w:t>
      </w:r>
      <w:proofErr w:type="spellEnd"/>
      <w:r w:rsidRPr="00485539">
        <w:rPr>
          <w:rFonts w:ascii="Times New Roman" w:hAnsi="Times New Roman" w:cs="Times New Roman"/>
          <w:sz w:val="24"/>
          <w:szCs w:val="24"/>
        </w:rPr>
        <w:t>="your-</w:t>
      </w:r>
      <w:proofErr w:type="spellStart"/>
      <w:r w:rsidRPr="00485539">
        <w:rPr>
          <w:rFonts w:ascii="Times New Roman" w:hAnsi="Times New Roman" w:cs="Times New Roman"/>
          <w:sz w:val="24"/>
          <w:szCs w:val="24"/>
        </w:rPr>
        <w:t>youtube</w:t>
      </w:r>
      <w:proofErr w:type="spellEnd"/>
      <w:r w:rsidRPr="00485539">
        <w:rPr>
          <w:rFonts w:ascii="Times New Roman" w:hAnsi="Times New Roman" w:cs="Times New Roman"/>
          <w:sz w:val="24"/>
          <w:szCs w:val="24"/>
        </w:rPr>
        <w:t xml:space="preserve">" target="_blank" </w:t>
      </w:r>
      <w:proofErr w:type="spellStart"/>
      <w:r w:rsidRPr="00485539">
        <w:rPr>
          <w:rFonts w:ascii="Times New Roman" w:hAnsi="Times New Roman" w:cs="Times New Roman"/>
          <w:sz w:val="24"/>
          <w:szCs w:val="24"/>
        </w:rPr>
        <w:t>rel</w:t>
      </w:r>
      <w:proofErr w:type="spellEnd"/>
      <w:r w:rsidRPr="00485539">
        <w:rPr>
          <w:rFonts w:ascii="Times New Roman" w:hAnsi="Times New Roman" w:cs="Times New Roman"/>
          <w:sz w:val="24"/>
          <w:szCs w:val="24"/>
        </w:rPr>
        <w:t>="</w:t>
      </w:r>
      <w:proofErr w:type="spellStart"/>
      <w:r w:rsidRPr="00485539">
        <w:rPr>
          <w:rFonts w:ascii="Times New Roman" w:hAnsi="Times New Roman" w:cs="Times New Roman"/>
          <w:sz w:val="24"/>
          <w:szCs w:val="24"/>
        </w:rPr>
        <w:t>noopener</w:t>
      </w:r>
      <w:proofErr w:type="spellEnd"/>
      <w:r w:rsidRPr="00485539">
        <w:rPr>
          <w:rFonts w:ascii="Times New Roman" w:hAnsi="Times New Roman" w:cs="Times New Roman"/>
          <w:sz w:val="24"/>
          <w:szCs w:val="24"/>
        </w:rPr>
        <w:t xml:space="preserve"> </w:t>
      </w:r>
      <w:proofErr w:type="spellStart"/>
      <w:r w:rsidRPr="00485539">
        <w:rPr>
          <w:rFonts w:ascii="Times New Roman" w:hAnsi="Times New Roman" w:cs="Times New Roman"/>
          <w:sz w:val="24"/>
          <w:szCs w:val="24"/>
        </w:rPr>
        <w:t>noreferrer</w:t>
      </w:r>
      <w:proofErr w:type="spellEnd"/>
      <w:r w:rsidRPr="00485539">
        <w:rPr>
          <w:rFonts w:ascii="Times New Roman" w:hAnsi="Times New Roman" w:cs="Times New Roman"/>
          <w:sz w:val="24"/>
          <w:szCs w:val="24"/>
        </w:rPr>
        <w:t>"</w:t>
      </w:r>
      <w:r w:rsidR="003B17B1" w:rsidRPr="00485539">
        <w:rPr>
          <w:rFonts w:ascii="Times New Roman" w:hAnsi="Times New Roman" w:cs="Times New Roman"/>
          <w:sz w:val="24"/>
          <w:szCs w:val="24"/>
        </w:rPr>
        <w:t>&gt;YouTube&lt;/a</w:t>
      </w:r>
      <w:r w:rsidR="003B17B1">
        <w:rPr>
          <w:rFonts w:ascii="Times New Roman" w:hAnsi="Times New Roman" w:cs="Times New Roman"/>
          <w:sz w:val="24"/>
          <w:szCs w:val="24"/>
        </w:rPr>
        <w:t>&gt;</w:t>
      </w:r>
    </w:p>
    <w:p w14:paraId="55AA588C" w14:textId="255C2763"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0313DD60"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&lt;/div&gt;</w:t>
      </w:r>
    </w:p>
    <w:p w14:paraId="2C2053E3"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&lt;/section&gt;</w:t>
      </w:r>
    </w:p>
    <w:p w14:paraId="6F3F0527" w14:textId="77777777" w:rsidR="00485539" w:rsidRPr="00485539" w:rsidRDefault="00485539" w:rsidP="00485539">
      <w:pPr>
        <w:spacing w:line="360" w:lineRule="auto"/>
        <w:rPr>
          <w:rFonts w:ascii="Times New Roman" w:hAnsi="Times New Roman" w:cs="Times New Roman"/>
          <w:sz w:val="24"/>
          <w:szCs w:val="24"/>
        </w:rPr>
      </w:pPr>
      <w:r w:rsidRPr="00485539">
        <w:rPr>
          <w:rFonts w:ascii="Times New Roman" w:hAnsi="Times New Roman" w:cs="Times New Roman"/>
          <w:sz w:val="24"/>
          <w:szCs w:val="24"/>
        </w:rPr>
        <w:t xml:space="preserve">  &lt;/body&gt;</w:t>
      </w:r>
    </w:p>
    <w:p w14:paraId="0AB99182" w14:textId="38DB706D" w:rsidR="00A67F64" w:rsidRDefault="00485539" w:rsidP="0033207F">
      <w:pPr>
        <w:spacing w:line="360" w:lineRule="auto"/>
        <w:rPr>
          <w:rFonts w:ascii="Times New Roman" w:hAnsi="Times New Roman" w:cs="Times New Roman"/>
          <w:sz w:val="24"/>
          <w:szCs w:val="24"/>
        </w:rPr>
      </w:pPr>
      <w:r w:rsidRPr="00485539">
        <w:rPr>
          <w:rFonts w:ascii="Times New Roman" w:hAnsi="Times New Roman" w:cs="Times New Roman"/>
          <w:sz w:val="24"/>
          <w:szCs w:val="24"/>
        </w:rPr>
        <w:t>&lt;/html&gt;</w:t>
      </w:r>
    </w:p>
    <w:p w14:paraId="4DD72A97" w14:textId="5A98F5C1" w:rsidR="000255A3" w:rsidRPr="009732E1" w:rsidRDefault="009732E1" w:rsidP="0033207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SCREENSHOT</w:t>
      </w:r>
    </w:p>
    <w:p w14:paraId="59E79D7B" w14:textId="25915B0A" w:rsidR="00A67F64" w:rsidRDefault="00A67F64" w:rsidP="0033207F">
      <w:pPr>
        <w:spacing w:line="360" w:lineRule="auto"/>
        <w:rPr>
          <w:rFonts w:ascii="Times New Roman" w:hAnsi="Times New Roman" w:cs="Times New Roman"/>
          <w:sz w:val="24"/>
          <w:szCs w:val="24"/>
        </w:rPr>
      </w:pPr>
    </w:p>
    <w:p w14:paraId="545E62ED" w14:textId="43F8EE49" w:rsidR="00A67F64" w:rsidRDefault="00F743DB" w:rsidP="0033207F">
      <w:pPr>
        <w:spacing w:line="360" w:lineRule="auto"/>
        <w:rPr>
          <w:rFonts w:ascii="Times New Roman" w:hAnsi="Times New Roman" w:cs="Times New Roman"/>
          <w:sz w:val="24"/>
          <w:szCs w:val="24"/>
        </w:rPr>
      </w:pPr>
      <w:r>
        <w:rPr>
          <w:noProof/>
        </w:rPr>
        <w:drawing>
          <wp:inline distT="0" distB="0" distL="0" distR="0" wp14:anchorId="6D574C24" wp14:editId="058B9874">
            <wp:extent cx="5928360" cy="3802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8360" cy="3802380"/>
                    </a:xfrm>
                    <a:prstGeom prst="rect">
                      <a:avLst/>
                    </a:prstGeom>
                    <a:noFill/>
                    <a:ln>
                      <a:noFill/>
                    </a:ln>
                  </pic:spPr>
                </pic:pic>
              </a:graphicData>
            </a:graphic>
          </wp:inline>
        </w:drawing>
      </w:r>
    </w:p>
    <w:p w14:paraId="36024CF8" w14:textId="114F9EF6" w:rsidR="00A67F64" w:rsidRDefault="00A67F64" w:rsidP="0033207F">
      <w:pPr>
        <w:spacing w:line="360" w:lineRule="auto"/>
        <w:rPr>
          <w:rFonts w:ascii="Times New Roman" w:hAnsi="Times New Roman" w:cs="Times New Roman"/>
          <w:sz w:val="24"/>
          <w:szCs w:val="24"/>
        </w:rPr>
      </w:pPr>
    </w:p>
    <w:p w14:paraId="3692072E" w14:textId="1B2A31F3" w:rsidR="00A67F64" w:rsidRDefault="00A67F64" w:rsidP="0033207F">
      <w:pPr>
        <w:spacing w:line="360" w:lineRule="auto"/>
        <w:rPr>
          <w:rFonts w:ascii="Times New Roman" w:hAnsi="Times New Roman" w:cs="Times New Roman"/>
          <w:sz w:val="24"/>
          <w:szCs w:val="24"/>
        </w:rPr>
      </w:pPr>
    </w:p>
    <w:p w14:paraId="3CCB00A2" w14:textId="52E41A05" w:rsidR="00A67F64" w:rsidRDefault="00A67F64" w:rsidP="0033207F">
      <w:pPr>
        <w:spacing w:line="360" w:lineRule="auto"/>
        <w:rPr>
          <w:rFonts w:ascii="Times New Roman" w:hAnsi="Times New Roman" w:cs="Times New Roman"/>
          <w:sz w:val="24"/>
          <w:szCs w:val="24"/>
        </w:rPr>
      </w:pPr>
    </w:p>
    <w:p w14:paraId="13C7237C" w14:textId="576449DE" w:rsidR="00A67F64" w:rsidRDefault="00A67F64" w:rsidP="0033207F">
      <w:pPr>
        <w:spacing w:line="360" w:lineRule="auto"/>
        <w:rPr>
          <w:rFonts w:ascii="Times New Roman" w:hAnsi="Times New Roman" w:cs="Times New Roman"/>
          <w:sz w:val="24"/>
          <w:szCs w:val="24"/>
        </w:rPr>
      </w:pPr>
    </w:p>
    <w:p w14:paraId="3D72BE89" w14:textId="76047564" w:rsidR="00207E0B" w:rsidRDefault="00207E0B" w:rsidP="0033207F">
      <w:pPr>
        <w:spacing w:line="360" w:lineRule="auto"/>
        <w:rPr>
          <w:rFonts w:ascii="Times New Roman" w:hAnsi="Times New Roman" w:cs="Times New Roman"/>
          <w:sz w:val="24"/>
          <w:szCs w:val="24"/>
        </w:rPr>
      </w:pPr>
    </w:p>
    <w:p w14:paraId="2418858D" w14:textId="5BC82E64" w:rsidR="00207E0B" w:rsidRDefault="00207E0B" w:rsidP="0033207F">
      <w:pPr>
        <w:spacing w:line="360" w:lineRule="auto"/>
        <w:rPr>
          <w:rFonts w:ascii="Times New Roman" w:hAnsi="Times New Roman" w:cs="Times New Roman"/>
          <w:sz w:val="24"/>
          <w:szCs w:val="24"/>
        </w:rPr>
      </w:pPr>
    </w:p>
    <w:p w14:paraId="29A886B3" w14:textId="414448BC" w:rsidR="00207E0B" w:rsidRDefault="00207E0B" w:rsidP="0033207F">
      <w:pPr>
        <w:spacing w:line="360" w:lineRule="auto"/>
        <w:rPr>
          <w:rFonts w:ascii="Times New Roman" w:hAnsi="Times New Roman" w:cs="Times New Roman"/>
          <w:sz w:val="24"/>
          <w:szCs w:val="24"/>
        </w:rPr>
      </w:pPr>
    </w:p>
    <w:p w14:paraId="73A7279D" w14:textId="6EA7B1A3" w:rsidR="00207E0B" w:rsidRDefault="00207E0B" w:rsidP="0033207F">
      <w:pPr>
        <w:spacing w:line="360" w:lineRule="auto"/>
        <w:rPr>
          <w:rFonts w:ascii="Times New Roman" w:hAnsi="Times New Roman" w:cs="Times New Roman"/>
          <w:sz w:val="24"/>
          <w:szCs w:val="24"/>
        </w:rPr>
      </w:pPr>
    </w:p>
    <w:p w14:paraId="3256A0F1" w14:textId="40691897" w:rsidR="00207E0B" w:rsidRDefault="00207E0B" w:rsidP="0033207F">
      <w:pPr>
        <w:spacing w:line="360" w:lineRule="auto"/>
        <w:rPr>
          <w:rFonts w:ascii="Times New Roman" w:hAnsi="Times New Roman" w:cs="Times New Roman"/>
          <w:sz w:val="24"/>
          <w:szCs w:val="24"/>
        </w:rPr>
      </w:pPr>
    </w:p>
    <w:p w14:paraId="1AE126EF" w14:textId="77777777" w:rsidR="00207E0B" w:rsidRDefault="00207E0B" w:rsidP="0033207F">
      <w:pPr>
        <w:spacing w:line="360" w:lineRule="auto"/>
        <w:rPr>
          <w:rFonts w:ascii="Times New Roman" w:hAnsi="Times New Roman" w:cs="Times New Roman"/>
          <w:sz w:val="24"/>
          <w:szCs w:val="24"/>
        </w:rPr>
      </w:pPr>
    </w:p>
    <w:p w14:paraId="7B81661E" w14:textId="2E377799" w:rsidR="00A67F64" w:rsidRDefault="00A67F64" w:rsidP="0033207F">
      <w:pPr>
        <w:spacing w:line="360" w:lineRule="auto"/>
        <w:rPr>
          <w:rFonts w:ascii="Times New Roman" w:hAnsi="Times New Roman" w:cs="Times New Roman"/>
          <w:sz w:val="24"/>
          <w:szCs w:val="24"/>
        </w:rPr>
      </w:pPr>
    </w:p>
    <w:p w14:paraId="755F62E9" w14:textId="38ACABC7" w:rsidR="00A67F64" w:rsidRDefault="00A67F64" w:rsidP="0033207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NEW REGISTRATION PAGE</w:t>
      </w:r>
    </w:p>
    <w:p w14:paraId="41B157B5" w14:textId="74E42FB8" w:rsidR="00F743DB" w:rsidRDefault="00A67F64" w:rsidP="00F743DB">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This New Registration page helps the Alumni to enter their details for the following </w:t>
      </w:r>
      <w:r w:rsidR="00F743DB">
        <w:rPr>
          <w:rFonts w:ascii="Times New Roman" w:hAnsi="Times New Roman" w:cs="Times New Roman"/>
          <w:sz w:val="24"/>
          <w:szCs w:val="24"/>
        </w:rPr>
        <w:t xml:space="preserve">requirements. </w:t>
      </w:r>
    </w:p>
    <w:p w14:paraId="71079A5B" w14:textId="239789F6" w:rsidR="002A2D27" w:rsidRPr="00C611D6" w:rsidRDefault="002A2D27" w:rsidP="002A2D27">
      <w:pPr>
        <w:spacing w:line="360" w:lineRule="auto"/>
        <w:rPr>
          <w:rFonts w:ascii="Times New Roman" w:hAnsi="Times New Roman" w:cs="Times New Roman"/>
          <w:b/>
          <w:bCs/>
          <w:sz w:val="24"/>
          <w:szCs w:val="24"/>
        </w:rPr>
      </w:pPr>
      <w:r w:rsidRPr="00C611D6">
        <w:rPr>
          <w:rFonts w:ascii="Times New Roman" w:hAnsi="Times New Roman" w:cs="Times New Roman"/>
          <w:b/>
          <w:bCs/>
          <w:sz w:val="24"/>
          <w:szCs w:val="24"/>
        </w:rPr>
        <w:t>CODING</w:t>
      </w:r>
    </w:p>
    <w:p w14:paraId="6416A30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w:t>
      </w:r>
      <w:proofErr w:type="spellStart"/>
      <w:r w:rsidRPr="00DC53FA">
        <w:rPr>
          <w:rFonts w:ascii="Times New Roman" w:hAnsi="Times New Roman" w:cs="Times New Roman"/>
          <w:sz w:val="24"/>
          <w:szCs w:val="24"/>
        </w:rPr>
        <w:t>php</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session_start</w:t>
      </w:r>
      <w:proofErr w:type="spellEnd"/>
      <w:r w:rsidRPr="00DC53FA">
        <w:rPr>
          <w:rFonts w:ascii="Times New Roman" w:hAnsi="Times New Roman" w:cs="Times New Roman"/>
          <w:sz w:val="24"/>
          <w:szCs w:val="24"/>
        </w:rPr>
        <w:t>(); ?&gt;</w:t>
      </w:r>
    </w:p>
    <w:p w14:paraId="5379F3D3"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&lt;!DOCTYPE html&gt;</w:t>
      </w:r>
    </w:p>
    <w:p w14:paraId="088BD82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&lt;html lang="</w:t>
      </w:r>
      <w:proofErr w:type="spellStart"/>
      <w:r w:rsidRPr="00DC53FA">
        <w:rPr>
          <w:rFonts w:ascii="Times New Roman" w:hAnsi="Times New Roman" w:cs="Times New Roman"/>
          <w:sz w:val="24"/>
          <w:szCs w:val="24"/>
        </w:rPr>
        <w:t>en</w:t>
      </w:r>
      <w:proofErr w:type="spellEnd"/>
      <w:r w:rsidRPr="00DC53FA">
        <w:rPr>
          <w:rFonts w:ascii="Times New Roman" w:hAnsi="Times New Roman" w:cs="Times New Roman"/>
          <w:sz w:val="24"/>
          <w:szCs w:val="24"/>
        </w:rPr>
        <w:t>"&gt;</w:t>
      </w:r>
    </w:p>
    <w:p w14:paraId="77EFCBE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&lt;head&gt;</w:t>
      </w:r>
    </w:p>
    <w:p w14:paraId="456E02D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&lt;meta charset="UTF-8"&gt;</w:t>
      </w:r>
    </w:p>
    <w:p w14:paraId="286F7BE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&lt;meta http-</w:t>
      </w:r>
      <w:proofErr w:type="spellStart"/>
      <w:r w:rsidRPr="00DC53FA">
        <w:rPr>
          <w:rFonts w:ascii="Times New Roman" w:hAnsi="Times New Roman" w:cs="Times New Roman"/>
          <w:sz w:val="24"/>
          <w:szCs w:val="24"/>
        </w:rPr>
        <w:t>equiv</w:t>
      </w:r>
      <w:proofErr w:type="spellEnd"/>
      <w:r w:rsidRPr="00DC53FA">
        <w:rPr>
          <w:rFonts w:ascii="Times New Roman" w:hAnsi="Times New Roman" w:cs="Times New Roman"/>
          <w:sz w:val="24"/>
          <w:szCs w:val="24"/>
        </w:rPr>
        <w:t>="X-UA-Compatible" content="IE=edge"&gt;</w:t>
      </w:r>
    </w:p>
    <w:p w14:paraId="57F1DEB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&lt;meta name="viewport" content="width=device-width, initial-scale=1.0"&gt;</w:t>
      </w:r>
    </w:p>
    <w:p w14:paraId="74F994A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&lt;script </w:t>
      </w:r>
      <w:proofErr w:type="spellStart"/>
      <w:r w:rsidRPr="00DC53FA">
        <w:rPr>
          <w:rFonts w:ascii="Times New Roman" w:hAnsi="Times New Roman" w:cs="Times New Roman"/>
          <w:sz w:val="24"/>
          <w:szCs w:val="24"/>
        </w:rPr>
        <w:t>src</w:t>
      </w:r>
      <w:proofErr w:type="spellEnd"/>
      <w:r w:rsidRPr="00DC53FA">
        <w:rPr>
          <w:rFonts w:ascii="Times New Roman" w:hAnsi="Times New Roman" w:cs="Times New Roman"/>
          <w:sz w:val="24"/>
          <w:szCs w:val="24"/>
        </w:rPr>
        <w:t>="https://cdn.tailwindcss.com"&gt;&lt;/script&gt;</w:t>
      </w:r>
    </w:p>
    <w:p w14:paraId="25C8AEC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&lt;link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 xml:space="preserve">="stylesheet"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="style.css"&gt;</w:t>
      </w:r>
    </w:p>
    <w:p w14:paraId="1EE5AF2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&lt;title&gt;ALUMNI PRIDES&lt;/title&gt;</w:t>
      </w:r>
    </w:p>
    <w:p w14:paraId="6C7E5BF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&lt;link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 xml:space="preserve">="icon"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 xml:space="preserve"> ="https://www.edarabia.com/wp-content/uploads/2013/08/university-of-madras-logo-india.jpg" type ="image/x-icon"&gt;</w:t>
      </w:r>
    </w:p>
    <w:p w14:paraId="469AEDE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&lt;/head&gt;</w:t>
      </w:r>
    </w:p>
    <w:p w14:paraId="40A62C7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&lt;body class="relative"&gt;</w:t>
      </w:r>
    </w:p>
    <w:p w14:paraId="4204676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&lt;header class="header </w:t>
      </w:r>
      <w:proofErr w:type="spellStart"/>
      <w:r w:rsidRPr="00DC53FA">
        <w:rPr>
          <w:rFonts w:ascii="Times New Roman" w:hAnsi="Times New Roman" w:cs="Times New Roman"/>
          <w:sz w:val="24"/>
          <w:szCs w:val="24"/>
        </w:rPr>
        <w:t>bg</w:t>
      </w:r>
      <w:proofErr w:type="spellEnd"/>
      <w:r w:rsidRPr="00DC53FA">
        <w:rPr>
          <w:rFonts w:ascii="Times New Roman" w:hAnsi="Times New Roman" w:cs="Times New Roman"/>
          <w:sz w:val="24"/>
          <w:szCs w:val="24"/>
        </w:rPr>
        <w:t>-black flex justify-between items-</w:t>
      </w:r>
      <w:proofErr w:type="spellStart"/>
      <w:r w:rsidRPr="00DC53FA">
        <w:rPr>
          <w:rFonts w:ascii="Times New Roman" w:hAnsi="Times New Roman" w:cs="Times New Roman"/>
          <w:sz w:val="24"/>
          <w:szCs w:val="24"/>
        </w:rPr>
        <w:t>center</w:t>
      </w:r>
      <w:proofErr w:type="spellEnd"/>
      <w:r w:rsidRPr="00DC53FA">
        <w:rPr>
          <w:rFonts w:ascii="Times New Roman" w:hAnsi="Times New Roman" w:cs="Times New Roman"/>
          <w:sz w:val="24"/>
          <w:szCs w:val="24"/>
        </w:rPr>
        <w:t xml:space="preserve"> absolute"&gt;</w:t>
      </w:r>
    </w:p>
    <w:p w14:paraId="3DFFF7F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class="text-white text-3xl translate-x-10 font-bold font-serif"&gt;</w:t>
      </w:r>
    </w:p>
    <w:p w14:paraId="1FD9A4BD"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&lt;p&gt;ALUMNI REGISTER&lt;/p&gt;</w:t>
      </w:r>
    </w:p>
    <w:p w14:paraId="7B91BBD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20E0883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class="flex justify-</w:t>
      </w:r>
      <w:proofErr w:type="spellStart"/>
      <w:r w:rsidRPr="00DC53FA">
        <w:rPr>
          <w:rFonts w:ascii="Times New Roman" w:hAnsi="Times New Roman" w:cs="Times New Roman"/>
          <w:sz w:val="24"/>
          <w:szCs w:val="24"/>
        </w:rPr>
        <w:t>center</w:t>
      </w:r>
      <w:proofErr w:type="spellEnd"/>
      <w:r w:rsidRPr="00DC53FA">
        <w:rPr>
          <w:rFonts w:ascii="Times New Roman" w:hAnsi="Times New Roman" w:cs="Times New Roman"/>
          <w:sz w:val="24"/>
          <w:szCs w:val="24"/>
        </w:rPr>
        <w:t xml:space="preserve"> items-</w:t>
      </w:r>
      <w:proofErr w:type="spellStart"/>
      <w:r w:rsidRPr="00DC53FA">
        <w:rPr>
          <w:rFonts w:ascii="Times New Roman" w:hAnsi="Times New Roman" w:cs="Times New Roman"/>
          <w:sz w:val="24"/>
          <w:szCs w:val="24"/>
        </w:rPr>
        <w:t>center</w:t>
      </w:r>
      <w:proofErr w:type="spellEnd"/>
      <w:r w:rsidRPr="00DC53FA">
        <w:rPr>
          <w:rFonts w:ascii="Times New Roman" w:hAnsi="Times New Roman" w:cs="Times New Roman"/>
          <w:sz w:val="24"/>
          <w:szCs w:val="24"/>
        </w:rPr>
        <w:t xml:space="preserve"> text-gray-400 text-</w:t>
      </w:r>
      <w:proofErr w:type="spellStart"/>
      <w:r w:rsidRPr="00DC53FA">
        <w:rPr>
          <w:rFonts w:ascii="Times New Roman" w:hAnsi="Times New Roman" w:cs="Times New Roman"/>
          <w:sz w:val="24"/>
          <w:szCs w:val="24"/>
        </w:rPr>
        <w:t>sm</w:t>
      </w:r>
      <w:proofErr w:type="spellEnd"/>
      <w:r w:rsidRPr="00DC53FA">
        <w:rPr>
          <w:rFonts w:ascii="Times New Roman" w:hAnsi="Times New Roman" w:cs="Times New Roman"/>
          <w:sz w:val="24"/>
          <w:szCs w:val="24"/>
        </w:rPr>
        <w:t>"&gt;</w:t>
      </w:r>
    </w:p>
    <w:p w14:paraId="60D58C2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 class="mx-5 border-b-4 border-black </w:t>
      </w:r>
      <w:proofErr w:type="spellStart"/>
      <w:r w:rsidRPr="00DC53FA">
        <w:rPr>
          <w:rFonts w:ascii="Times New Roman" w:hAnsi="Times New Roman" w:cs="Times New Roman"/>
          <w:sz w:val="24"/>
          <w:szCs w:val="24"/>
        </w:rPr>
        <w:t>hover:border-white</w:t>
      </w:r>
      <w:proofErr w:type="spellEnd"/>
      <w:r w:rsidRPr="00DC53FA">
        <w:rPr>
          <w:rFonts w:ascii="Times New Roman" w:hAnsi="Times New Roman" w:cs="Times New Roman"/>
          <w:sz w:val="24"/>
          <w:szCs w:val="24"/>
        </w:rPr>
        <w:t xml:space="preserve"> py-6 cursor-pointer uppercase </w:t>
      </w:r>
      <w:proofErr w:type="spellStart"/>
      <w:r w:rsidRPr="00DC53FA">
        <w:rPr>
          <w:rFonts w:ascii="Times New Roman" w:hAnsi="Times New Roman" w:cs="Times New Roman"/>
          <w:sz w:val="24"/>
          <w:szCs w:val="24"/>
        </w:rPr>
        <w:t>hover:animate-ping</w:t>
      </w:r>
      <w:proofErr w:type="spellEnd"/>
      <w:r w:rsidRPr="00DC53FA">
        <w:rPr>
          <w:rFonts w:ascii="Times New Roman" w:hAnsi="Times New Roman" w:cs="Times New Roman"/>
          <w:sz w:val="24"/>
          <w:szCs w:val="24"/>
        </w:rPr>
        <w:t>"&gt;</w:t>
      </w:r>
    </w:p>
    <w:p w14:paraId="7B6E918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 xml:space="preserve">                  &lt;a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="raghul.html" class="button"&gt; Home&lt;/a&gt;&lt;/p&gt;</w:t>
      </w:r>
    </w:p>
    <w:p w14:paraId="5BD1CE5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 class="mx-5 border-b-4 border-black </w:t>
      </w:r>
      <w:proofErr w:type="spellStart"/>
      <w:r w:rsidRPr="00DC53FA">
        <w:rPr>
          <w:rFonts w:ascii="Times New Roman" w:hAnsi="Times New Roman" w:cs="Times New Roman"/>
          <w:sz w:val="24"/>
          <w:szCs w:val="24"/>
        </w:rPr>
        <w:t>hover:border-white</w:t>
      </w:r>
      <w:proofErr w:type="spellEnd"/>
      <w:r w:rsidRPr="00DC53FA">
        <w:rPr>
          <w:rFonts w:ascii="Times New Roman" w:hAnsi="Times New Roman" w:cs="Times New Roman"/>
          <w:sz w:val="24"/>
          <w:szCs w:val="24"/>
        </w:rPr>
        <w:t xml:space="preserve"> py-6 cursor-pointer uppercase </w:t>
      </w:r>
      <w:proofErr w:type="spellStart"/>
      <w:r w:rsidRPr="00DC53FA">
        <w:rPr>
          <w:rFonts w:ascii="Times New Roman" w:hAnsi="Times New Roman" w:cs="Times New Roman"/>
          <w:sz w:val="24"/>
          <w:szCs w:val="24"/>
        </w:rPr>
        <w:t>hover:animate-ping</w:t>
      </w:r>
      <w:proofErr w:type="spellEnd"/>
      <w:r w:rsidRPr="00DC53FA">
        <w:rPr>
          <w:rFonts w:ascii="Times New Roman" w:hAnsi="Times New Roman" w:cs="Times New Roman"/>
          <w:sz w:val="24"/>
          <w:szCs w:val="24"/>
        </w:rPr>
        <w:t>"&gt;</w:t>
      </w:r>
    </w:p>
    <w:p w14:paraId="1AE4F76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About&lt;/p&gt;</w:t>
      </w:r>
    </w:p>
    <w:p w14:paraId="5CF32B0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 class="mx-5 border-b-4 border-black </w:t>
      </w:r>
      <w:proofErr w:type="spellStart"/>
      <w:r w:rsidRPr="00DC53FA">
        <w:rPr>
          <w:rFonts w:ascii="Times New Roman" w:hAnsi="Times New Roman" w:cs="Times New Roman"/>
          <w:sz w:val="24"/>
          <w:szCs w:val="24"/>
        </w:rPr>
        <w:t>hover:border-white</w:t>
      </w:r>
      <w:proofErr w:type="spellEnd"/>
      <w:r w:rsidRPr="00DC53FA">
        <w:rPr>
          <w:rFonts w:ascii="Times New Roman" w:hAnsi="Times New Roman" w:cs="Times New Roman"/>
          <w:sz w:val="24"/>
          <w:szCs w:val="24"/>
        </w:rPr>
        <w:t xml:space="preserve"> py-6 cursor-pointer uppercase </w:t>
      </w:r>
      <w:proofErr w:type="spellStart"/>
      <w:r w:rsidRPr="00DC53FA">
        <w:rPr>
          <w:rFonts w:ascii="Times New Roman" w:hAnsi="Times New Roman" w:cs="Times New Roman"/>
          <w:sz w:val="24"/>
          <w:szCs w:val="24"/>
        </w:rPr>
        <w:t>hover:animate-ping</w:t>
      </w:r>
      <w:proofErr w:type="spellEnd"/>
      <w:r w:rsidRPr="00DC53FA">
        <w:rPr>
          <w:rFonts w:ascii="Times New Roman" w:hAnsi="Times New Roman" w:cs="Times New Roman"/>
          <w:sz w:val="24"/>
          <w:szCs w:val="24"/>
        </w:rPr>
        <w:t>"&gt;</w:t>
      </w:r>
    </w:p>
    <w:p w14:paraId="77C7009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="ganesh.html" class="button"&gt;Contact&lt;/a&gt;&lt;/p&gt;</w:t>
      </w:r>
    </w:p>
    <w:p w14:paraId="286D7DA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 class="mx-5 border-b-4 border-black </w:t>
      </w:r>
      <w:proofErr w:type="spellStart"/>
      <w:r w:rsidRPr="00DC53FA">
        <w:rPr>
          <w:rFonts w:ascii="Times New Roman" w:hAnsi="Times New Roman" w:cs="Times New Roman"/>
          <w:sz w:val="24"/>
          <w:szCs w:val="24"/>
        </w:rPr>
        <w:t>hover:border-white</w:t>
      </w:r>
      <w:proofErr w:type="spellEnd"/>
      <w:r w:rsidRPr="00DC53FA">
        <w:rPr>
          <w:rFonts w:ascii="Times New Roman" w:hAnsi="Times New Roman" w:cs="Times New Roman"/>
          <w:sz w:val="24"/>
          <w:szCs w:val="24"/>
        </w:rPr>
        <w:t xml:space="preserve"> py-6 cursor-pointer uppercase </w:t>
      </w:r>
      <w:proofErr w:type="spellStart"/>
      <w:r w:rsidRPr="00DC53FA">
        <w:rPr>
          <w:rFonts w:ascii="Times New Roman" w:hAnsi="Times New Roman" w:cs="Times New Roman"/>
          <w:sz w:val="24"/>
          <w:szCs w:val="24"/>
        </w:rPr>
        <w:t>hover:animate-ping</w:t>
      </w:r>
      <w:proofErr w:type="spellEnd"/>
      <w:r w:rsidRPr="00DC53FA">
        <w:rPr>
          <w:rFonts w:ascii="Times New Roman" w:hAnsi="Times New Roman" w:cs="Times New Roman"/>
          <w:sz w:val="24"/>
          <w:szCs w:val="24"/>
        </w:rPr>
        <w:t>"&gt;</w:t>
      </w:r>
    </w:p>
    <w:p w14:paraId="0B7AA53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Batch&lt;/p&gt;</w:t>
      </w:r>
    </w:p>
    <w:p w14:paraId="7B21339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43C5881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class="flex justify-</w:t>
      </w:r>
      <w:proofErr w:type="spellStart"/>
      <w:r w:rsidRPr="00DC53FA">
        <w:rPr>
          <w:rFonts w:ascii="Times New Roman" w:hAnsi="Times New Roman" w:cs="Times New Roman"/>
          <w:sz w:val="24"/>
          <w:szCs w:val="24"/>
        </w:rPr>
        <w:t>center</w:t>
      </w:r>
      <w:proofErr w:type="spellEnd"/>
      <w:r w:rsidRPr="00DC53FA">
        <w:rPr>
          <w:rFonts w:ascii="Times New Roman" w:hAnsi="Times New Roman" w:cs="Times New Roman"/>
          <w:sz w:val="24"/>
          <w:szCs w:val="24"/>
        </w:rPr>
        <w:t xml:space="preserve"> items-</w:t>
      </w:r>
      <w:proofErr w:type="spellStart"/>
      <w:r w:rsidRPr="00DC53FA">
        <w:rPr>
          <w:rFonts w:ascii="Times New Roman" w:hAnsi="Times New Roman" w:cs="Times New Roman"/>
          <w:sz w:val="24"/>
          <w:szCs w:val="24"/>
        </w:rPr>
        <w:t>center</w:t>
      </w:r>
      <w:proofErr w:type="spellEnd"/>
      <w:r w:rsidRPr="00DC53FA">
        <w:rPr>
          <w:rFonts w:ascii="Times New Roman" w:hAnsi="Times New Roman" w:cs="Times New Roman"/>
          <w:sz w:val="24"/>
          <w:szCs w:val="24"/>
        </w:rPr>
        <w:t xml:space="preserve"> text-white text-</w:t>
      </w:r>
      <w:proofErr w:type="spellStart"/>
      <w:r w:rsidRPr="00DC53FA">
        <w:rPr>
          <w:rFonts w:ascii="Times New Roman" w:hAnsi="Times New Roman" w:cs="Times New Roman"/>
          <w:sz w:val="24"/>
          <w:szCs w:val="24"/>
        </w:rPr>
        <w:t>lg</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register_login</w:t>
      </w:r>
      <w:proofErr w:type="spellEnd"/>
      <w:r w:rsidRPr="00DC53FA">
        <w:rPr>
          <w:rFonts w:ascii="Times New Roman" w:hAnsi="Times New Roman" w:cs="Times New Roman"/>
          <w:sz w:val="24"/>
          <w:szCs w:val="24"/>
        </w:rPr>
        <w:t>"&gt;</w:t>
      </w:r>
    </w:p>
    <w:p w14:paraId="0C03B36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 class="px-5 uppercase cursor-pointer </w:t>
      </w:r>
      <w:proofErr w:type="spellStart"/>
      <w:r w:rsidRPr="00DC53FA">
        <w:rPr>
          <w:rFonts w:ascii="Times New Roman" w:hAnsi="Times New Roman" w:cs="Times New Roman"/>
          <w:sz w:val="24"/>
          <w:szCs w:val="24"/>
        </w:rPr>
        <w:t>hover:font-bold</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hover:animate-pulse</w:t>
      </w:r>
      <w:proofErr w:type="spellEnd"/>
      <w:r w:rsidRPr="00DC53FA">
        <w:rPr>
          <w:rFonts w:ascii="Times New Roman" w:hAnsi="Times New Roman" w:cs="Times New Roman"/>
          <w:sz w:val="24"/>
          <w:szCs w:val="24"/>
        </w:rPr>
        <w:t>"&gt;</w:t>
      </w:r>
    </w:p>
    <w:p w14:paraId="05063B5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="Sangee.html" class="button"&gt;LOG IN&lt;/a&gt;&lt;/P&gt;</w:t>
      </w:r>
    </w:p>
    <w:p w14:paraId="5B1FC9B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w:t>
      </w:r>
    </w:p>
    <w:p w14:paraId="6D8AE33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class="px-5 uppercase font-bold cursor-pointer </w:t>
      </w:r>
      <w:proofErr w:type="spellStart"/>
      <w:r w:rsidRPr="00DC53FA">
        <w:rPr>
          <w:rFonts w:ascii="Times New Roman" w:hAnsi="Times New Roman" w:cs="Times New Roman"/>
          <w:sz w:val="24"/>
          <w:szCs w:val="24"/>
        </w:rPr>
        <w:t>hover:font-normal</w:t>
      </w:r>
      <w:proofErr w:type="spellEnd"/>
      <w:r w:rsidRPr="00DC53FA">
        <w:rPr>
          <w:rFonts w:ascii="Times New Roman" w:hAnsi="Times New Roman" w:cs="Times New Roman"/>
          <w:sz w:val="24"/>
          <w:szCs w:val="24"/>
        </w:rPr>
        <w:t xml:space="preserve"> border-l border-white </w:t>
      </w:r>
      <w:proofErr w:type="spellStart"/>
      <w:r w:rsidRPr="00DC53FA">
        <w:rPr>
          <w:rFonts w:ascii="Times New Roman" w:hAnsi="Times New Roman" w:cs="Times New Roman"/>
          <w:sz w:val="24"/>
          <w:szCs w:val="24"/>
        </w:rPr>
        <w:t>hover:animate-pulse</w:t>
      </w:r>
      <w:proofErr w:type="spellEnd"/>
      <w:r w:rsidRPr="00DC53FA">
        <w:rPr>
          <w:rFonts w:ascii="Times New Roman" w:hAnsi="Times New Roman" w:cs="Times New Roman"/>
          <w:sz w:val="24"/>
          <w:szCs w:val="24"/>
        </w:rPr>
        <w:t>"&gt;</w:t>
      </w:r>
    </w:p>
    <w:p w14:paraId="043AF45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Register&lt;/p&gt;</w:t>
      </w:r>
    </w:p>
    <w:p w14:paraId="64BBAAB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0E90AF1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&lt;/header&gt;    </w:t>
      </w:r>
    </w:p>
    <w:p w14:paraId="5F997D7D"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&lt;head&gt;</w:t>
      </w:r>
    </w:p>
    <w:p w14:paraId="1E6FFB7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ab/>
        <w:t>&lt;meta charset="UTF-8"&gt;</w:t>
      </w:r>
    </w:p>
    <w:p w14:paraId="490F53B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&lt;meta name="viewport" content="width=device-width, initial-scale=1.0"&gt;</w:t>
      </w:r>
    </w:p>
    <w:p w14:paraId="6C0B1F2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ab/>
        <w:t>&lt;title&gt;Alumni Registration Form&lt;/title&gt;</w:t>
      </w:r>
    </w:p>
    <w:p w14:paraId="01B79B5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ab/>
        <w:t xml:space="preserve">&lt;link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 xml:space="preserve">="stylesheet"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="style.css"&gt;</w:t>
      </w:r>
    </w:p>
    <w:p w14:paraId="7BCF805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&lt;/head&gt;</w:t>
      </w:r>
    </w:p>
    <w:p w14:paraId="5EDD97BF" w14:textId="4A9F5CA4"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&lt;body&gt;</w:t>
      </w:r>
    </w:p>
    <w:p w14:paraId="761372D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&lt;div class="wrapper"&gt;</w:t>
      </w:r>
    </w:p>
    <w:p w14:paraId="632AB1D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w:t>
      </w:r>
      <w:proofErr w:type="spellStart"/>
      <w:r w:rsidRPr="00DC53FA">
        <w:rPr>
          <w:rFonts w:ascii="Times New Roman" w:hAnsi="Times New Roman" w:cs="Times New Roman"/>
          <w:sz w:val="24"/>
          <w:szCs w:val="24"/>
        </w:rPr>
        <w:t>php</w:t>
      </w:r>
      <w:proofErr w:type="spellEnd"/>
      <w:r w:rsidRPr="00DC53FA">
        <w:rPr>
          <w:rFonts w:ascii="Times New Roman" w:hAnsi="Times New Roman" w:cs="Times New Roman"/>
          <w:sz w:val="24"/>
          <w:szCs w:val="24"/>
        </w:rPr>
        <w:t xml:space="preserve"> </w:t>
      </w:r>
    </w:p>
    <w:p w14:paraId="77F5ADC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if(</w:t>
      </w:r>
      <w:proofErr w:type="spellStart"/>
      <w:r w:rsidRPr="00DC53FA">
        <w:rPr>
          <w:rFonts w:ascii="Times New Roman" w:hAnsi="Times New Roman" w:cs="Times New Roman"/>
          <w:sz w:val="24"/>
          <w:szCs w:val="24"/>
        </w:rPr>
        <w:t>isset</w:t>
      </w:r>
      <w:proofErr w:type="spellEnd"/>
      <w:r w:rsidRPr="00DC53FA">
        <w:rPr>
          <w:rFonts w:ascii="Times New Roman" w:hAnsi="Times New Roman" w:cs="Times New Roman"/>
          <w:sz w:val="24"/>
          <w:szCs w:val="24"/>
        </w:rPr>
        <w:t>($_SESSION['status']))</w:t>
      </w:r>
    </w:p>
    <w:p w14:paraId="2718338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w:t>
      </w:r>
    </w:p>
    <w:p w14:paraId="667DE80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echo $_SESSION['status'];</w:t>
      </w:r>
    </w:p>
    <w:p w14:paraId="073A7B6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unset($_SESSION['status']);</w:t>
      </w:r>
    </w:p>
    <w:p w14:paraId="699C0C3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w:t>
      </w:r>
    </w:p>
    <w:p w14:paraId="422F3F1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class="title"&gt;</w:t>
      </w:r>
    </w:p>
    <w:p w14:paraId="2994C62D"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Registration Form</w:t>
      </w:r>
    </w:p>
    <w:p w14:paraId="4B837E3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0E8EFED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class="form"&gt;</w:t>
      </w:r>
    </w:p>
    <w:p w14:paraId="1ED2802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&lt;form action="</w:t>
      </w:r>
      <w:proofErr w:type="spellStart"/>
      <w:r w:rsidRPr="00DC53FA">
        <w:rPr>
          <w:rFonts w:ascii="Times New Roman" w:hAnsi="Times New Roman" w:cs="Times New Roman"/>
          <w:sz w:val="24"/>
          <w:szCs w:val="24"/>
        </w:rPr>
        <w:t>saran.php</w:t>
      </w:r>
      <w:proofErr w:type="spellEnd"/>
      <w:r w:rsidRPr="00DC53FA">
        <w:rPr>
          <w:rFonts w:ascii="Times New Roman" w:hAnsi="Times New Roman" w:cs="Times New Roman"/>
          <w:sz w:val="24"/>
          <w:szCs w:val="24"/>
        </w:rPr>
        <w:t>" method="post"&gt;</w:t>
      </w:r>
    </w:p>
    <w:p w14:paraId="0C8B250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5118FEC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&lt;label&gt;First Name&lt;/label&gt;</w:t>
      </w:r>
    </w:p>
    <w:p w14:paraId="46F2BB5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&lt;input type="text" class="input" name="</w:t>
      </w:r>
      <w:proofErr w:type="spellStart"/>
      <w:r w:rsidRPr="00DC53FA">
        <w:rPr>
          <w:rFonts w:ascii="Times New Roman" w:hAnsi="Times New Roman" w:cs="Times New Roman"/>
          <w:sz w:val="24"/>
          <w:szCs w:val="24"/>
        </w:rPr>
        <w:t>firstname</w:t>
      </w:r>
      <w:proofErr w:type="spellEnd"/>
      <w:r w:rsidRPr="00DC53FA">
        <w:rPr>
          <w:rFonts w:ascii="Times New Roman" w:hAnsi="Times New Roman" w:cs="Times New Roman"/>
          <w:sz w:val="24"/>
          <w:szCs w:val="24"/>
        </w:rPr>
        <w:t>"&gt;</w:t>
      </w:r>
    </w:p>
    <w:p w14:paraId="690A928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55A5657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4533820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&lt;label&gt;Last Name&lt;/label&gt;</w:t>
      </w:r>
    </w:p>
    <w:p w14:paraId="6410AFB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&lt;input type="text" class="input" name="</w:t>
      </w:r>
      <w:proofErr w:type="spellStart"/>
      <w:r w:rsidRPr="00DC53FA">
        <w:rPr>
          <w:rFonts w:ascii="Times New Roman" w:hAnsi="Times New Roman" w:cs="Times New Roman"/>
          <w:sz w:val="24"/>
          <w:szCs w:val="24"/>
        </w:rPr>
        <w:t>lastname</w:t>
      </w:r>
      <w:proofErr w:type="spellEnd"/>
      <w:r w:rsidRPr="00DC53FA">
        <w:rPr>
          <w:rFonts w:ascii="Times New Roman" w:hAnsi="Times New Roman" w:cs="Times New Roman"/>
          <w:sz w:val="24"/>
          <w:szCs w:val="24"/>
        </w:rPr>
        <w:t>"&gt;</w:t>
      </w:r>
    </w:p>
    <w:p w14:paraId="6F3209D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6DB19CA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51D3C18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&lt;label&gt;Gender&lt;/label&gt;</w:t>
      </w:r>
    </w:p>
    <w:p w14:paraId="43B54D6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 xml:space="preserve">          &lt;div class="</w:t>
      </w:r>
      <w:proofErr w:type="spellStart"/>
      <w:r w:rsidRPr="00DC53FA">
        <w:rPr>
          <w:rFonts w:ascii="Times New Roman" w:hAnsi="Times New Roman" w:cs="Times New Roman"/>
          <w:sz w:val="24"/>
          <w:szCs w:val="24"/>
        </w:rPr>
        <w:t>custom_select</w:t>
      </w:r>
      <w:proofErr w:type="spellEnd"/>
      <w:r w:rsidRPr="00DC53FA">
        <w:rPr>
          <w:rFonts w:ascii="Times New Roman" w:hAnsi="Times New Roman" w:cs="Times New Roman"/>
          <w:sz w:val="24"/>
          <w:szCs w:val="24"/>
        </w:rPr>
        <w:t>"&gt;</w:t>
      </w:r>
    </w:p>
    <w:p w14:paraId="1D67936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 name="gender"&gt;</w:t>
      </w:r>
    </w:p>
    <w:p w14:paraId="298EC39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value=""&gt;Select&lt;/option&gt;</w:t>
      </w:r>
    </w:p>
    <w:p w14:paraId="64F2444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value="male"&gt;Male&lt;/option&gt;</w:t>
      </w:r>
    </w:p>
    <w:p w14:paraId="3D32627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value="female"&gt;Female&lt;/option&gt;</w:t>
      </w:r>
    </w:p>
    <w:p w14:paraId="50F9113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&lt;/select&gt;</w:t>
      </w:r>
    </w:p>
    <w:p w14:paraId="7E15CFC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25D107F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5F2B868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23D546F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&lt;label&gt;DOB&lt;/label&gt;</w:t>
      </w:r>
    </w:p>
    <w:p w14:paraId="4810E5C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customss_select</w:t>
      </w:r>
      <w:proofErr w:type="spellEnd"/>
      <w:r w:rsidRPr="00DC53FA">
        <w:rPr>
          <w:rFonts w:ascii="Times New Roman" w:hAnsi="Times New Roman" w:cs="Times New Roman"/>
          <w:sz w:val="24"/>
          <w:szCs w:val="24"/>
        </w:rPr>
        <w:t>"&gt;</w:t>
      </w:r>
    </w:p>
    <w:p w14:paraId="4B4BA78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&lt;span name="dob"&gt;</w:t>
      </w:r>
    </w:p>
    <w:p w14:paraId="3067EF7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 name="month"&gt;</w:t>
      </w:r>
    </w:p>
    <w:p w14:paraId="1E5B86B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value="00"&gt;MONTH&lt;/option&gt;</w:t>
      </w:r>
    </w:p>
    <w:p w14:paraId="384D1C4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value="01"&gt;January&lt;/option&gt;</w:t>
      </w:r>
    </w:p>
    <w:p w14:paraId="014300A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value="02"&gt;February&lt;/option&gt;</w:t>
      </w:r>
    </w:p>
    <w:p w14:paraId="027BC76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value="03"&gt;March&lt;/option&gt;</w:t>
      </w:r>
    </w:p>
    <w:p w14:paraId="619C922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value="04"&gt;April&lt;/option&gt;</w:t>
      </w:r>
    </w:p>
    <w:p w14:paraId="4E9EE2AD"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value="05"&gt;May&lt;/option&gt;</w:t>
      </w:r>
    </w:p>
    <w:p w14:paraId="406ADA8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value="06"&gt;June&lt;/option&gt;</w:t>
      </w:r>
    </w:p>
    <w:p w14:paraId="5E4EDC3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value="07"&gt;July&lt;/option&gt;</w:t>
      </w:r>
    </w:p>
    <w:p w14:paraId="1262FC0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value="08"&gt;August&lt;/option&gt;</w:t>
      </w:r>
    </w:p>
    <w:p w14:paraId="7A6B6E6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value="09"&gt;September&lt;/option&gt;</w:t>
      </w:r>
    </w:p>
    <w:p w14:paraId="0677922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value="10"&gt;October&lt;/option&gt;</w:t>
      </w:r>
    </w:p>
    <w:p w14:paraId="342DC9B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 xml:space="preserve">                       &lt;option value="11"&gt;November&lt;/option&gt;</w:t>
      </w:r>
    </w:p>
    <w:p w14:paraId="5B9F4CA3"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value="12"&gt;December&lt;/option&gt;</w:t>
      </w:r>
    </w:p>
    <w:p w14:paraId="094BF20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&lt;/select&gt; </w:t>
      </w:r>
    </w:p>
    <w:p w14:paraId="419147E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&lt;/span&gt;</w:t>
      </w:r>
    </w:p>
    <w:p w14:paraId="7D7FE2F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&lt;span&gt;</w:t>
      </w:r>
    </w:p>
    <w:p w14:paraId="2E34436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 name="day"&gt;</w:t>
      </w:r>
    </w:p>
    <w:p w14:paraId="260B90E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value="00"&gt;DAY&lt;/option&gt;</w:t>
      </w:r>
    </w:p>
    <w:p w14:paraId="24C3B64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value="01"&gt;1&lt;/option&gt;</w:t>
      </w:r>
    </w:p>
    <w:p w14:paraId="0333B38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value="02"&gt;2&lt;/option&gt;</w:t>
      </w:r>
    </w:p>
    <w:p w14:paraId="717A382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value="03"&gt;3&lt;/option&gt;</w:t>
      </w:r>
    </w:p>
    <w:p w14:paraId="78C9E7C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value="04"&gt;4&lt;/option&gt;</w:t>
      </w:r>
    </w:p>
    <w:p w14:paraId="74CE589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value="05"&gt;5&lt;/option&gt;</w:t>
      </w:r>
    </w:p>
    <w:p w14:paraId="2B29B72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value="06"&gt;6&lt;/option&gt;</w:t>
      </w:r>
    </w:p>
    <w:p w14:paraId="7A65323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value="07"&gt;7&lt;/option&gt;</w:t>
      </w:r>
    </w:p>
    <w:p w14:paraId="1743F49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value="08"&gt;8&lt;/option&gt;</w:t>
      </w:r>
    </w:p>
    <w:p w14:paraId="250A4C4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value="09"&gt;9&lt;/option&gt;</w:t>
      </w:r>
    </w:p>
    <w:p w14:paraId="171DCF7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value="10"&gt;10&lt;/option&gt;</w:t>
      </w:r>
    </w:p>
    <w:p w14:paraId="6DAD93A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value="11"&gt;11&lt;/option&gt;</w:t>
      </w:r>
    </w:p>
    <w:p w14:paraId="37062BB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value="12"&gt;12&lt;/option&gt;</w:t>
      </w:r>
    </w:p>
    <w:p w14:paraId="02C7A7E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value="13"&gt;13&lt;/option&gt;</w:t>
      </w:r>
    </w:p>
    <w:p w14:paraId="4080368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value="14"&gt;14&lt;/option&gt;</w:t>
      </w:r>
    </w:p>
    <w:p w14:paraId="11B7F5E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value="15"&gt;15&lt;/option&gt;</w:t>
      </w:r>
    </w:p>
    <w:p w14:paraId="5961F6E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value="16"&gt;16&lt;/option&gt;</w:t>
      </w:r>
    </w:p>
    <w:p w14:paraId="1E4B225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value="17"&gt;17&lt;/option&gt;</w:t>
      </w:r>
    </w:p>
    <w:p w14:paraId="4372271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 xml:space="preserve">                         &lt;option value="18"&gt;18&lt;/option&gt;</w:t>
      </w:r>
    </w:p>
    <w:p w14:paraId="0D51BCD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value="19"&gt;19&lt;/option&gt;</w:t>
      </w:r>
    </w:p>
    <w:p w14:paraId="13C6AC7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value="20"&gt;20&lt;/option&gt;</w:t>
      </w:r>
    </w:p>
    <w:p w14:paraId="47D3570D"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value="21"&gt;21&lt;/option&gt;</w:t>
      </w:r>
    </w:p>
    <w:p w14:paraId="11BF774D"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value="22"&gt;22&lt;/option&gt;</w:t>
      </w:r>
    </w:p>
    <w:p w14:paraId="795075D3"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value="23"&gt;23&lt;/option&gt;</w:t>
      </w:r>
    </w:p>
    <w:p w14:paraId="1EC509F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value="24"&gt;24&lt;/option&gt;</w:t>
      </w:r>
    </w:p>
    <w:p w14:paraId="081C8C1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value="25"&gt;25&lt;/option&gt;</w:t>
      </w:r>
    </w:p>
    <w:p w14:paraId="4A36569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value="26"&gt;26&lt;/option&gt;</w:t>
      </w:r>
    </w:p>
    <w:p w14:paraId="21A5E19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value="27"&gt;27&lt;/option&gt;</w:t>
      </w:r>
    </w:p>
    <w:p w14:paraId="73CB15F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value="28"&gt;28&lt;/option&gt;</w:t>
      </w:r>
    </w:p>
    <w:p w14:paraId="5115CD7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value="29"&gt;29&lt;/option&gt;</w:t>
      </w:r>
    </w:p>
    <w:p w14:paraId="4C772A83"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value="30"&gt;30&lt;/option&gt;</w:t>
      </w:r>
    </w:p>
    <w:p w14:paraId="12A6C1D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value="31"&gt;31&lt;/option&gt;</w:t>
      </w:r>
    </w:p>
    <w:p w14:paraId="22678F0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&lt;/select&gt;</w:t>
      </w:r>
    </w:p>
    <w:p w14:paraId="79E5E5C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&lt;/span&gt;</w:t>
      </w:r>
    </w:p>
    <w:p w14:paraId="03AD5AB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&lt;span&gt;</w:t>
      </w:r>
    </w:p>
    <w:p w14:paraId="2C7DDA5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 name="year"&gt;</w:t>
      </w:r>
    </w:p>
    <w:p w14:paraId="732E673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value="00"&gt;YEAR&lt;/option&gt;</w:t>
      </w:r>
    </w:p>
    <w:p w14:paraId="56399AF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value="2005"&gt;2005&lt;/option&gt;</w:t>
      </w:r>
    </w:p>
    <w:p w14:paraId="7AFBD42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value="2004"&gt;2004&lt;/option&gt;</w:t>
      </w:r>
    </w:p>
    <w:p w14:paraId="2A0763E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value="2003"&gt;2003&lt;/option&gt;</w:t>
      </w:r>
    </w:p>
    <w:p w14:paraId="7890F03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value="2002"&gt;2002&lt;/option&gt;</w:t>
      </w:r>
    </w:p>
    <w:p w14:paraId="6B5CFAA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value="2001"&gt;2001&lt;/option&gt;</w:t>
      </w:r>
    </w:p>
    <w:p w14:paraId="6909806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 xml:space="preserve">                         &lt;option value="2000"&gt;2000&lt;/option&gt;</w:t>
      </w:r>
    </w:p>
    <w:p w14:paraId="2C90139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value="1999"&gt;1999&lt;/option&gt;</w:t>
      </w:r>
    </w:p>
    <w:p w14:paraId="2E4C3A5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value="1998"&gt;1998&lt;/option&gt;</w:t>
      </w:r>
    </w:p>
    <w:p w14:paraId="3D679F3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value="1997"&gt;1997&lt;/option&gt;</w:t>
      </w:r>
    </w:p>
    <w:p w14:paraId="4B54830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value="1996"&gt;1996&lt;/option&gt;</w:t>
      </w:r>
    </w:p>
    <w:p w14:paraId="0433B9A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value="1995"&gt;1995&lt;/option&gt;</w:t>
      </w:r>
    </w:p>
    <w:p w14:paraId="4F65024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value="1994"&gt;1994&lt;/option&gt;</w:t>
      </w:r>
    </w:p>
    <w:p w14:paraId="7115E8E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value="1993"&gt;1993&lt;/option&gt;</w:t>
      </w:r>
    </w:p>
    <w:p w14:paraId="7095218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value="1992"&gt;1992&lt;/option&gt;</w:t>
      </w:r>
    </w:p>
    <w:p w14:paraId="24347E6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value="1991"&gt;1991&lt;/option&gt;</w:t>
      </w:r>
    </w:p>
    <w:p w14:paraId="0CE1219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&lt;/select&gt;</w:t>
      </w:r>
    </w:p>
    <w:p w14:paraId="33D242D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&lt;/span&gt;</w:t>
      </w:r>
    </w:p>
    <w:p w14:paraId="245C3483"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005754B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3159C32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5B9F89E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&lt;label&gt;Batch&lt;/label&gt;</w:t>
      </w:r>
    </w:p>
    <w:p w14:paraId="12794A2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customs_select</w:t>
      </w:r>
      <w:proofErr w:type="spellEnd"/>
      <w:r w:rsidRPr="00DC53FA">
        <w:rPr>
          <w:rFonts w:ascii="Times New Roman" w:hAnsi="Times New Roman" w:cs="Times New Roman"/>
          <w:sz w:val="24"/>
          <w:szCs w:val="24"/>
        </w:rPr>
        <w:t>"&gt;</w:t>
      </w:r>
    </w:p>
    <w:p w14:paraId="521E12E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 name="batch"&gt;</w:t>
      </w:r>
    </w:p>
    <w:p w14:paraId="66C8213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value=""&gt;Select&lt;/option&gt;</w:t>
      </w:r>
    </w:p>
    <w:p w14:paraId="26AF8AD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value="19"&gt;2019-21&lt;/option&gt;</w:t>
      </w:r>
    </w:p>
    <w:p w14:paraId="376DE24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value="21"&gt;2020-22&lt;/option&gt;</w:t>
      </w:r>
    </w:p>
    <w:p w14:paraId="0D8E698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&lt;option value="22"&gt;2021-23&lt;/option&gt;</w:t>
      </w:r>
    </w:p>
    <w:p w14:paraId="2B74230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&lt;/select&gt;</w:t>
      </w:r>
    </w:p>
    <w:p w14:paraId="2171D25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269E151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 xml:space="preserve">        &lt;/div&gt;  </w:t>
      </w:r>
    </w:p>
    <w:p w14:paraId="199AE40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662A928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&lt;label&gt;Email Address&lt;/label&gt;</w:t>
      </w:r>
    </w:p>
    <w:p w14:paraId="0A43D81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&lt;input type="text" class="input" name="email"&gt;</w:t>
      </w:r>
    </w:p>
    <w:p w14:paraId="67C52FF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12CEC3A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2134566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&lt;label&gt;Phone Number&lt;/label&gt;</w:t>
      </w:r>
    </w:p>
    <w:p w14:paraId="6FE36F8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&lt;input type="text" class="input" name="phone"&gt;</w:t>
      </w:r>
    </w:p>
    <w:p w14:paraId="033989A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51625A6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4533FF7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&lt;label&gt;Address&lt;/label&gt;</w:t>
      </w:r>
    </w:p>
    <w:p w14:paraId="76DD1A8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w:t>
      </w:r>
      <w:proofErr w:type="spellStart"/>
      <w:r w:rsidRPr="00DC53FA">
        <w:rPr>
          <w:rFonts w:ascii="Times New Roman" w:hAnsi="Times New Roman" w:cs="Times New Roman"/>
          <w:sz w:val="24"/>
          <w:szCs w:val="24"/>
        </w:rPr>
        <w:t>textarea</w:t>
      </w:r>
      <w:proofErr w:type="spellEnd"/>
      <w:r w:rsidRPr="00DC53FA">
        <w:rPr>
          <w:rFonts w:ascii="Times New Roman" w:hAnsi="Times New Roman" w:cs="Times New Roman"/>
          <w:sz w:val="24"/>
          <w:szCs w:val="24"/>
        </w:rPr>
        <w:t xml:space="preserve"> class="</w:t>
      </w:r>
      <w:proofErr w:type="spellStart"/>
      <w:r w:rsidRPr="00DC53FA">
        <w:rPr>
          <w:rFonts w:ascii="Times New Roman" w:hAnsi="Times New Roman" w:cs="Times New Roman"/>
          <w:sz w:val="24"/>
          <w:szCs w:val="24"/>
        </w:rPr>
        <w:t>textarea</w:t>
      </w:r>
      <w:proofErr w:type="spellEnd"/>
      <w:r w:rsidRPr="00DC53FA">
        <w:rPr>
          <w:rFonts w:ascii="Times New Roman" w:hAnsi="Times New Roman" w:cs="Times New Roman"/>
          <w:sz w:val="24"/>
          <w:szCs w:val="24"/>
        </w:rPr>
        <w:t>" name="address"&gt;&lt;/</w:t>
      </w:r>
      <w:proofErr w:type="spellStart"/>
      <w:r w:rsidRPr="00DC53FA">
        <w:rPr>
          <w:rFonts w:ascii="Times New Roman" w:hAnsi="Times New Roman" w:cs="Times New Roman"/>
          <w:sz w:val="24"/>
          <w:szCs w:val="24"/>
        </w:rPr>
        <w:t>textarea</w:t>
      </w:r>
      <w:proofErr w:type="spellEnd"/>
      <w:r w:rsidRPr="00DC53FA">
        <w:rPr>
          <w:rFonts w:ascii="Times New Roman" w:hAnsi="Times New Roman" w:cs="Times New Roman"/>
          <w:sz w:val="24"/>
          <w:szCs w:val="24"/>
        </w:rPr>
        <w:t>&gt;</w:t>
      </w:r>
    </w:p>
    <w:p w14:paraId="1B4E944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309AC09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3BDBD43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&lt;label&gt;Designation&lt;/label&gt;</w:t>
      </w:r>
    </w:p>
    <w:p w14:paraId="7B69675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&lt;input type="text" class="input" name="designation"&gt;</w:t>
      </w:r>
    </w:p>
    <w:p w14:paraId="15AE969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65D460B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 xml:space="preserve"> terms"&gt;</w:t>
      </w:r>
    </w:p>
    <w:p w14:paraId="1F8E62D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 class="check"&gt;</w:t>
      </w:r>
    </w:p>
    <w:p w14:paraId="34725AE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&lt;input type="checkbox"&gt;</w:t>
      </w:r>
    </w:p>
    <w:p w14:paraId="2215008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&lt;span class="checkmark"&gt;&lt;/span&gt;</w:t>
      </w:r>
    </w:p>
    <w:p w14:paraId="1AC1AA3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&lt;/label&gt;</w:t>
      </w:r>
    </w:p>
    <w:p w14:paraId="12AAABF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&lt;p&gt;Agreed to terms and conditions&lt;/p&gt;</w:t>
      </w:r>
    </w:p>
    <w:p w14:paraId="3892C80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 </w:t>
      </w:r>
    </w:p>
    <w:p w14:paraId="7210134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 xml:space="preserve">      &lt;div class="</w:t>
      </w:r>
      <w:proofErr w:type="spellStart"/>
      <w:r w:rsidRPr="00DC53FA">
        <w:rPr>
          <w:rFonts w:ascii="Times New Roman" w:hAnsi="Times New Roman" w:cs="Times New Roman"/>
          <w:sz w:val="24"/>
          <w:szCs w:val="24"/>
        </w:rPr>
        <w:t>inputfield</w:t>
      </w:r>
      <w:proofErr w:type="spellEnd"/>
      <w:r w:rsidRPr="00DC53FA">
        <w:rPr>
          <w:rFonts w:ascii="Times New Roman" w:hAnsi="Times New Roman" w:cs="Times New Roman"/>
          <w:sz w:val="24"/>
          <w:szCs w:val="24"/>
        </w:rPr>
        <w:t>"&gt;</w:t>
      </w:r>
    </w:p>
    <w:p w14:paraId="6DC04BC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&lt;input type="submit" name="register" value="Register" class="</w:t>
      </w:r>
      <w:proofErr w:type="spellStart"/>
      <w:r w:rsidRPr="00DC53FA">
        <w:rPr>
          <w:rFonts w:ascii="Times New Roman" w:hAnsi="Times New Roman" w:cs="Times New Roman"/>
          <w:sz w:val="24"/>
          <w:szCs w:val="24"/>
        </w:rPr>
        <w:t>btn</w:t>
      </w:r>
      <w:proofErr w:type="spellEnd"/>
      <w:r w:rsidRPr="00DC53FA">
        <w:rPr>
          <w:rFonts w:ascii="Times New Roman" w:hAnsi="Times New Roman" w:cs="Times New Roman"/>
          <w:sz w:val="24"/>
          <w:szCs w:val="24"/>
        </w:rPr>
        <w:t>"&gt;</w:t>
      </w:r>
    </w:p>
    <w:p w14:paraId="0527178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47BEB65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&lt;/form&gt;</w:t>
      </w:r>
    </w:p>
    <w:p w14:paraId="7A65093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6FCA79B0" w14:textId="5EB1D3CC"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&lt;/div&gt;</w:t>
      </w:r>
      <w:r w:rsidRPr="00DC53FA">
        <w:rPr>
          <w:rFonts w:ascii="Times New Roman" w:hAnsi="Times New Roman" w:cs="Times New Roman"/>
          <w:sz w:val="24"/>
          <w:szCs w:val="24"/>
        </w:rPr>
        <w:tab/>
      </w:r>
      <w:r w:rsidRPr="00DC53FA">
        <w:rPr>
          <w:rFonts w:ascii="Times New Roman" w:hAnsi="Times New Roman" w:cs="Times New Roman"/>
          <w:sz w:val="24"/>
          <w:szCs w:val="24"/>
        </w:rPr>
        <w:tab/>
      </w:r>
    </w:p>
    <w:p w14:paraId="45AB42E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&lt;/body&gt;</w:t>
      </w:r>
    </w:p>
    <w:p w14:paraId="5633972D"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&lt;/html&gt;</w:t>
      </w:r>
    </w:p>
    <w:p w14:paraId="143B76B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&lt;head&gt;</w:t>
      </w:r>
    </w:p>
    <w:p w14:paraId="4845E40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&lt;meta charset="UTF-8" /&gt;</w:t>
      </w:r>
    </w:p>
    <w:p w14:paraId="3C49DE6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&lt;meta name="viewport" content="width=device-width, initial-scale=1.0" /&gt;</w:t>
      </w:r>
    </w:p>
    <w:p w14:paraId="78E6B51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&lt;title&gt;Footer&lt;/title&gt;</w:t>
      </w:r>
    </w:p>
    <w:p w14:paraId="45BD333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&lt;link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 xml:space="preserve">="stylesheet"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="style.css" /&gt;</w:t>
      </w:r>
    </w:p>
    <w:p w14:paraId="06632133"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&lt;/head&gt;</w:t>
      </w:r>
    </w:p>
    <w:p w14:paraId="23FD4EF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&lt;body&gt;</w:t>
      </w:r>
    </w:p>
    <w:p w14:paraId="47CA0383"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&lt;section class="footer"&gt;</w:t>
      </w:r>
    </w:p>
    <w:p w14:paraId="2BF58684"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class="link-row"&gt;</w:t>
      </w:r>
    </w:p>
    <w:p w14:paraId="05364C33"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class="address-column"&gt;</w:t>
      </w:r>
    </w:p>
    <w:p w14:paraId="0F15F6A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&lt;h3&gt;UNIVERSITY OF MADRAS</w:t>
      </w:r>
    </w:p>
    <w:p w14:paraId="58A3378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w:t>
      </w:r>
      <w:proofErr w:type="spellStart"/>
      <w:r w:rsidRPr="00DC53FA">
        <w:rPr>
          <w:rFonts w:ascii="Times New Roman" w:hAnsi="Times New Roman" w:cs="Times New Roman"/>
          <w:sz w:val="24"/>
          <w:szCs w:val="24"/>
        </w:rPr>
        <w:t>br</w:t>
      </w:r>
      <w:proofErr w:type="spellEnd"/>
      <w:r w:rsidRPr="00DC53FA">
        <w:rPr>
          <w:rFonts w:ascii="Times New Roman" w:hAnsi="Times New Roman" w:cs="Times New Roman"/>
          <w:sz w:val="24"/>
          <w:szCs w:val="24"/>
        </w:rPr>
        <w:t>&gt;NETWORK SYSTEM AND INFORMATION TECHNOLOGY&lt;</w:t>
      </w:r>
      <w:proofErr w:type="spellStart"/>
      <w:r w:rsidRPr="00DC53FA">
        <w:rPr>
          <w:rFonts w:ascii="Times New Roman" w:hAnsi="Times New Roman" w:cs="Times New Roman"/>
          <w:sz w:val="24"/>
          <w:szCs w:val="24"/>
        </w:rPr>
        <w:t>br</w:t>
      </w:r>
      <w:proofErr w:type="spellEnd"/>
      <w:r w:rsidRPr="00DC53FA">
        <w:rPr>
          <w:rFonts w:ascii="Times New Roman" w:hAnsi="Times New Roman" w:cs="Times New Roman"/>
          <w:sz w:val="24"/>
          <w:szCs w:val="24"/>
        </w:rPr>
        <w:t>&gt;&lt;/h3&gt;</w:t>
      </w:r>
    </w:p>
    <w:p w14:paraId="089558D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&lt;/h3&gt;</w:t>
      </w:r>
    </w:p>
    <w:p w14:paraId="647DBEB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&lt;p&gt;GUINDY CAMPAS , KOTTURPURAM , CHENNAI , TAMIL NADU - 600085&lt;/p&gt;</w:t>
      </w:r>
    </w:p>
    <w:p w14:paraId="470A5C6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7388BBA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class="link-column"&gt;</w:t>
      </w:r>
    </w:p>
    <w:p w14:paraId="5F93F1B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 xml:space="preserve">          &lt;</w:t>
      </w:r>
      <w:proofErr w:type="spellStart"/>
      <w:r w:rsidRPr="00DC53FA">
        <w:rPr>
          <w:rFonts w:ascii="Times New Roman" w:hAnsi="Times New Roman" w:cs="Times New Roman"/>
          <w:sz w:val="24"/>
          <w:szCs w:val="24"/>
        </w:rPr>
        <w:t>ul</w:t>
      </w:r>
      <w:proofErr w:type="spellEnd"/>
      <w:r w:rsidRPr="00DC53FA">
        <w:rPr>
          <w:rFonts w:ascii="Times New Roman" w:hAnsi="Times New Roman" w:cs="Times New Roman"/>
          <w:sz w:val="24"/>
          <w:szCs w:val="24"/>
        </w:rPr>
        <w:t>&gt;</w:t>
      </w:r>
    </w:p>
    <w:p w14:paraId="49AE24C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&lt;li&gt;&lt;span&gt;Explore&lt;/span&gt;&lt;/li&gt;</w:t>
      </w:r>
    </w:p>
    <w:p w14:paraId="38C67BF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 xml:space="preserve">="/websites"&gt;Department </w:t>
      </w:r>
      <w:proofErr w:type="spellStart"/>
      <w:r w:rsidRPr="00DC53FA">
        <w:rPr>
          <w:rFonts w:ascii="Times New Roman" w:hAnsi="Times New Roman" w:cs="Times New Roman"/>
          <w:sz w:val="24"/>
          <w:szCs w:val="24"/>
        </w:rPr>
        <w:t>Infrastructur</w:t>
      </w:r>
      <w:proofErr w:type="spellEnd"/>
      <w:r w:rsidRPr="00DC53FA">
        <w:rPr>
          <w:rFonts w:ascii="Times New Roman" w:hAnsi="Times New Roman" w:cs="Times New Roman"/>
          <w:sz w:val="24"/>
          <w:szCs w:val="24"/>
        </w:rPr>
        <w:t>&lt;/a&gt;&lt;/li&gt;</w:t>
      </w:r>
    </w:p>
    <w:p w14:paraId="318F05C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="/email"&gt;Benefits&lt;/a&gt;&lt;/li&gt;</w:t>
      </w:r>
    </w:p>
    <w:p w14:paraId="56DE7D7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="/status"&gt;History&lt;/a&gt;&lt;/li&gt;</w:t>
      </w:r>
    </w:p>
    <w:p w14:paraId="307FF89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w:t>
      </w:r>
      <w:proofErr w:type="spellStart"/>
      <w:r w:rsidRPr="00DC53FA">
        <w:rPr>
          <w:rFonts w:ascii="Times New Roman" w:hAnsi="Times New Roman" w:cs="Times New Roman"/>
          <w:sz w:val="24"/>
          <w:szCs w:val="24"/>
        </w:rPr>
        <w:t>ul</w:t>
      </w:r>
      <w:proofErr w:type="spellEnd"/>
      <w:r w:rsidRPr="00DC53FA">
        <w:rPr>
          <w:rFonts w:ascii="Times New Roman" w:hAnsi="Times New Roman" w:cs="Times New Roman"/>
          <w:sz w:val="24"/>
          <w:szCs w:val="24"/>
        </w:rPr>
        <w:t>&gt;</w:t>
      </w:r>
    </w:p>
    <w:p w14:paraId="3870F28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w:t>
      </w:r>
      <w:proofErr w:type="spellStart"/>
      <w:r w:rsidRPr="00DC53FA">
        <w:rPr>
          <w:rFonts w:ascii="Times New Roman" w:hAnsi="Times New Roman" w:cs="Times New Roman"/>
          <w:sz w:val="24"/>
          <w:szCs w:val="24"/>
        </w:rPr>
        <w:t>ul</w:t>
      </w:r>
      <w:proofErr w:type="spellEnd"/>
      <w:r w:rsidRPr="00DC53FA">
        <w:rPr>
          <w:rFonts w:ascii="Times New Roman" w:hAnsi="Times New Roman" w:cs="Times New Roman"/>
          <w:sz w:val="24"/>
          <w:szCs w:val="24"/>
        </w:rPr>
        <w:t>&gt;</w:t>
      </w:r>
    </w:p>
    <w:p w14:paraId="601502ED"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&lt;li&gt;&lt;span&gt;Resources&lt;/span&gt;&lt;/li&gt;</w:t>
      </w:r>
    </w:p>
    <w:p w14:paraId="211E2EC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w:t>
      </w:r>
    </w:p>
    <w:p w14:paraId="1DF5DC6B" w14:textId="77C1C373"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 xml:space="preserve">="/knowledge-base"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noopener</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noreferrer</w:t>
      </w:r>
      <w:proofErr w:type="spellEnd"/>
      <w:r w:rsidRPr="00DC53FA">
        <w:rPr>
          <w:rFonts w:ascii="Times New Roman" w:hAnsi="Times New Roman" w:cs="Times New Roman"/>
          <w:sz w:val="24"/>
          <w:szCs w:val="24"/>
        </w:rPr>
        <w:t>"</w:t>
      </w:r>
      <w:r w:rsidR="00207E0B" w:rsidRPr="00DC53FA">
        <w:rPr>
          <w:rFonts w:ascii="Times New Roman" w:hAnsi="Times New Roman" w:cs="Times New Roman"/>
          <w:sz w:val="24"/>
          <w:szCs w:val="24"/>
        </w:rPr>
        <w:t>&gt;</w:t>
      </w:r>
      <w:proofErr w:type="spellStart"/>
      <w:r w:rsidR="00207E0B" w:rsidRPr="00DC53FA">
        <w:rPr>
          <w:rFonts w:ascii="Times New Roman" w:hAnsi="Times New Roman" w:cs="Times New Roman"/>
          <w:sz w:val="24"/>
          <w:szCs w:val="24"/>
        </w:rPr>
        <w:t>Campas</w:t>
      </w:r>
      <w:proofErr w:type="spellEnd"/>
      <w:r w:rsidR="00207E0B" w:rsidRPr="00DC53FA">
        <w:rPr>
          <w:rFonts w:ascii="Times New Roman" w:hAnsi="Times New Roman" w:cs="Times New Roman"/>
          <w:sz w:val="24"/>
          <w:szCs w:val="24"/>
        </w:rPr>
        <w:t xml:space="preserve"> Drive&lt;/a</w:t>
      </w:r>
      <w:r w:rsidR="00207E0B">
        <w:rPr>
          <w:rFonts w:ascii="Times New Roman" w:hAnsi="Times New Roman" w:cs="Times New Roman"/>
          <w:sz w:val="24"/>
          <w:szCs w:val="24"/>
        </w:rPr>
        <w:t>&gt;</w:t>
      </w:r>
    </w:p>
    <w:p w14:paraId="2128014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w:t>
      </w:r>
    </w:p>
    <w:p w14:paraId="16C4F48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w:t>
      </w:r>
    </w:p>
    <w:p w14:paraId="5ED3AF27" w14:textId="232E99C5" w:rsidR="00207E0B" w:rsidRPr="00DC53FA" w:rsidRDefault="00DC53FA" w:rsidP="00207E0B">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api</w:t>
      </w:r>
      <w:proofErr w:type="spellEnd"/>
      <w:r w:rsidRPr="00DC53FA">
        <w:rPr>
          <w:rFonts w:ascii="Times New Roman" w:hAnsi="Times New Roman" w:cs="Times New Roman"/>
          <w:sz w:val="24"/>
          <w:szCs w:val="24"/>
        </w:rPr>
        <w:t xml:space="preserve">-documentation"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noopener</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noreferrer</w:t>
      </w:r>
      <w:proofErr w:type="spellEnd"/>
      <w:r w:rsidRPr="00DC53FA">
        <w:rPr>
          <w:rFonts w:ascii="Times New Roman" w:hAnsi="Times New Roman" w:cs="Times New Roman"/>
          <w:sz w:val="24"/>
          <w:szCs w:val="24"/>
        </w:rPr>
        <w:t>"</w:t>
      </w:r>
      <w:r w:rsidR="00207E0B" w:rsidRPr="00DC53FA">
        <w:rPr>
          <w:rFonts w:ascii="Times New Roman" w:hAnsi="Times New Roman" w:cs="Times New Roman"/>
          <w:sz w:val="24"/>
          <w:szCs w:val="24"/>
        </w:rPr>
        <w:t>&gt;Enhancement&lt;/a</w:t>
      </w:r>
      <w:r w:rsidR="00207E0B">
        <w:rPr>
          <w:rFonts w:ascii="Times New Roman" w:hAnsi="Times New Roman" w:cs="Times New Roman"/>
          <w:sz w:val="24"/>
          <w:szCs w:val="24"/>
        </w:rPr>
        <w:t>&gt;</w:t>
      </w:r>
    </w:p>
    <w:p w14:paraId="249B64C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w:t>
      </w:r>
    </w:p>
    <w:p w14:paraId="7875B74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w:t>
      </w:r>
    </w:p>
    <w:p w14:paraId="5705E7B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 xml:space="preserve">="/developers"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noopener</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noreferrer</w:t>
      </w:r>
      <w:proofErr w:type="spellEnd"/>
      <w:r w:rsidRPr="00DC53FA">
        <w:rPr>
          <w:rFonts w:ascii="Times New Roman" w:hAnsi="Times New Roman" w:cs="Times New Roman"/>
          <w:sz w:val="24"/>
          <w:szCs w:val="24"/>
        </w:rPr>
        <w:t>"&gt;INFO Details&lt;/a&gt;</w:t>
      </w:r>
    </w:p>
    <w:p w14:paraId="1897B3FF"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w:t>
      </w:r>
    </w:p>
    <w:p w14:paraId="0EE106E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w:t>
      </w:r>
      <w:proofErr w:type="spellStart"/>
      <w:r w:rsidRPr="00DC53FA">
        <w:rPr>
          <w:rFonts w:ascii="Times New Roman" w:hAnsi="Times New Roman" w:cs="Times New Roman"/>
          <w:sz w:val="24"/>
          <w:szCs w:val="24"/>
        </w:rPr>
        <w:t>ul</w:t>
      </w:r>
      <w:proofErr w:type="spellEnd"/>
      <w:r w:rsidRPr="00DC53FA">
        <w:rPr>
          <w:rFonts w:ascii="Times New Roman" w:hAnsi="Times New Roman" w:cs="Times New Roman"/>
          <w:sz w:val="24"/>
          <w:szCs w:val="24"/>
        </w:rPr>
        <w:t>&gt;</w:t>
      </w:r>
    </w:p>
    <w:p w14:paraId="69D3319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w:t>
      </w:r>
      <w:proofErr w:type="spellStart"/>
      <w:r w:rsidRPr="00DC53FA">
        <w:rPr>
          <w:rFonts w:ascii="Times New Roman" w:hAnsi="Times New Roman" w:cs="Times New Roman"/>
          <w:sz w:val="24"/>
          <w:szCs w:val="24"/>
        </w:rPr>
        <w:t>ul</w:t>
      </w:r>
      <w:proofErr w:type="spellEnd"/>
      <w:r w:rsidRPr="00DC53FA">
        <w:rPr>
          <w:rFonts w:ascii="Times New Roman" w:hAnsi="Times New Roman" w:cs="Times New Roman"/>
          <w:sz w:val="24"/>
          <w:szCs w:val="24"/>
        </w:rPr>
        <w:t>&gt;</w:t>
      </w:r>
    </w:p>
    <w:p w14:paraId="6621A3D3"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&lt;li&gt;&lt;span&gt;Events&lt;/span&gt;&lt;/li&gt;</w:t>
      </w:r>
    </w:p>
    <w:p w14:paraId="3396C42C"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w:t>
      </w:r>
    </w:p>
    <w:p w14:paraId="39F0A2C1"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 xml:space="preserve">="/our-story"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noopener</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noreferrer</w:t>
      </w:r>
      <w:proofErr w:type="spellEnd"/>
      <w:r w:rsidRPr="00DC53FA">
        <w:rPr>
          <w:rFonts w:ascii="Times New Roman" w:hAnsi="Times New Roman" w:cs="Times New Roman"/>
          <w:sz w:val="24"/>
          <w:szCs w:val="24"/>
        </w:rPr>
        <w:t>"&gt;Our Story&lt;/a&gt;</w:t>
      </w:r>
    </w:p>
    <w:p w14:paraId="5FA086A0"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w:t>
      </w:r>
    </w:p>
    <w:p w14:paraId="2C59910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&lt;li&gt;&lt;a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 xml:space="preserve">="/events"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noopener</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noreferrer</w:t>
      </w:r>
      <w:proofErr w:type="spellEnd"/>
      <w:r w:rsidRPr="00DC53FA">
        <w:rPr>
          <w:rFonts w:ascii="Times New Roman" w:hAnsi="Times New Roman" w:cs="Times New Roman"/>
          <w:sz w:val="24"/>
          <w:szCs w:val="24"/>
        </w:rPr>
        <w:t>"&gt;Association&lt;/a&gt;&lt;/li&gt;</w:t>
      </w:r>
    </w:p>
    <w:p w14:paraId="031D7869"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lastRenderedPageBreak/>
        <w:t xml:space="preserve">            &lt;li&gt;&lt;a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 xml:space="preserve">="/careers"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noopener</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noreferrer</w:t>
      </w:r>
      <w:proofErr w:type="spellEnd"/>
      <w:r w:rsidRPr="00DC53FA">
        <w:rPr>
          <w:rFonts w:ascii="Times New Roman" w:hAnsi="Times New Roman" w:cs="Times New Roman"/>
          <w:sz w:val="24"/>
          <w:szCs w:val="24"/>
        </w:rPr>
        <w:t>"&gt;Links&lt;/a&gt;&lt;/li&gt;</w:t>
      </w:r>
    </w:p>
    <w:p w14:paraId="1CA116D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w:t>
      </w:r>
      <w:proofErr w:type="spellStart"/>
      <w:r w:rsidRPr="00DC53FA">
        <w:rPr>
          <w:rFonts w:ascii="Times New Roman" w:hAnsi="Times New Roman" w:cs="Times New Roman"/>
          <w:sz w:val="24"/>
          <w:szCs w:val="24"/>
        </w:rPr>
        <w:t>ul</w:t>
      </w:r>
      <w:proofErr w:type="spellEnd"/>
      <w:r w:rsidRPr="00DC53FA">
        <w:rPr>
          <w:rFonts w:ascii="Times New Roman" w:hAnsi="Times New Roman" w:cs="Times New Roman"/>
          <w:sz w:val="24"/>
          <w:szCs w:val="24"/>
        </w:rPr>
        <w:t>&gt;</w:t>
      </w:r>
    </w:p>
    <w:p w14:paraId="6AF5B62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6F5AFA85"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1049AB3E"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class="social-row"&gt;</w:t>
      </w:r>
    </w:p>
    <w:p w14:paraId="753B24CA"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class="copyright-column"&gt;</w:t>
      </w:r>
    </w:p>
    <w:p w14:paraId="78FF4D3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&lt;p&gt;&amp;copy; 2020-21 NSIT, Inc. All rights reserved.&lt;/p&gt;</w:t>
      </w:r>
    </w:p>
    <w:p w14:paraId="754256A6"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0D032182"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 class="social-column"&gt;</w:t>
      </w:r>
    </w:p>
    <w:p w14:paraId="6C35445B" w14:textId="68B2687D" w:rsidR="00207E0B" w:rsidRPr="00DC53FA" w:rsidRDefault="00DC53FA" w:rsidP="00207E0B">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="your-</w:t>
      </w:r>
      <w:proofErr w:type="spellStart"/>
      <w:r w:rsidRPr="00DC53FA">
        <w:rPr>
          <w:rFonts w:ascii="Times New Roman" w:hAnsi="Times New Roman" w:cs="Times New Roman"/>
          <w:sz w:val="24"/>
          <w:szCs w:val="24"/>
        </w:rPr>
        <w:t>instagram</w:t>
      </w:r>
      <w:proofErr w:type="spellEnd"/>
      <w:r w:rsidRPr="00DC53FA">
        <w:rPr>
          <w:rFonts w:ascii="Times New Roman" w:hAnsi="Times New Roman" w:cs="Times New Roman"/>
          <w:sz w:val="24"/>
          <w:szCs w:val="24"/>
        </w:rPr>
        <w:t xml:space="preserve">" target="_blank"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noopener</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noreferrer</w:t>
      </w:r>
      <w:proofErr w:type="spellEnd"/>
      <w:r w:rsidRPr="00DC53FA">
        <w:rPr>
          <w:rFonts w:ascii="Times New Roman" w:hAnsi="Times New Roman" w:cs="Times New Roman"/>
          <w:sz w:val="24"/>
          <w:szCs w:val="24"/>
        </w:rPr>
        <w:t>"</w:t>
      </w:r>
      <w:r w:rsidR="00207E0B" w:rsidRPr="00DC53FA">
        <w:rPr>
          <w:rFonts w:ascii="Times New Roman" w:hAnsi="Times New Roman" w:cs="Times New Roman"/>
          <w:sz w:val="24"/>
          <w:szCs w:val="24"/>
        </w:rPr>
        <w:t>&gt;Instagram&lt;/a</w:t>
      </w:r>
      <w:r w:rsidR="00207E0B">
        <w:rPr>
          <w:rFonts w:ascii="Times New Roman" w:hAnsi="Times New Roman" w:cs="Times New Roman"/>
          <w:sz w:val="24"/>
          <w:szCs w:val="24"/>
        </w:rPr>
        <w:t>&gt;</w:t>
      </w:r>
    </w:p>
    <w:p w14:paraId="13B24F38" w14:textId="6DEE0F1E" w:rsidR="00207E0B" w:rsidRPr="00DC53FA" w:rsidRDefault="00207E0B" w:rsidP="00207E0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C53FA" w:rsidRPr="00DC53FA">
        <w:rPr>
          <w:rFonts w:ascii="Times New Roman" w:hAnsi="Times New Roman" w:cs="Times New Roman"/>
          <w:sz w:val="24"/>
          <w:szCs w:val="24"/>
        </w:rPr>
        <w:t xml:space="preserve">&lt;a </w:t>
      </w:r>
      <w:proofErr w:type="spellStart"/>
      <w:r w:rsidR="00DC53FA" w:rsidRPr="00DC53FA">
        <w:rPr>
          <w:rFonts w:ascii="Times New Roman" w:hAnsi="Times New Roman" w:cs="Times New Roman"/>
          <w:sz w:val="24"/>
          <w:szCs w:val="24"/>
        </w:rPr>
        <w:t>href</w:t>
      </w:r>
      <w:proofErr w:type="spellEnd"/>
      <w:r w:rsidR="00DC53FA" w:rsidRPr="00DC53FA">
        <w:rPr>
          <w:rFonts w:ascii="Times New Roman" w:hAnsi="Times New Roman" w:cs="Times New Roman"/>
          <w:sz w:val="24"/>
          <w:szCs w:val="24"/>
        </w:rPr>
        <w:t xml:space="preserve">="your-twitter" target="_blank" </w:t>
      </w:r>
      <w:proofErr w:type="spellStart"/>
      <w:r w:rsidR="00DC53FA" w:rsidRPr="00DC53FA">
        <w:rPr>
          <w:rFonts w:ascii="Times New Roman" w:hAnsi="Times New Roman" w:cs="Times New Roman"/>
          <w:sz w:val="24"/>
          <w:szCs w:val="24"/>
        </w:rPr>
        <w:t>rel</w:t>
      </w:r>
      <w:proofErr w:type="spellEnd"/>
      <w:r w:rsidR="00DC53FA" w:rsidRPr="00DC53FA">
        <w:rPr>
          <w:rFonts w:ascii="Times New Roman" w:hAnsi="Times New Roman" w:cs="Times New Roman"/>
          <w:sz w:val="24"/>
          <w:szCs w:val="24"/>
        </w:rPr>
        <w:t>="</w:t>
      </w:r>
      <w:proofErr w:type="spellStart"/>
      <w:r w:rsidR="00DC53FA" w:rsidRPr="00DC53FA">
        <w:rPr>
          <w:rFonts w:ascii="Times New Roman" w:hAnsi="Times New Roman" w:cs="Times New Roman"/>
          <w:sz w:val="24"/>
          <w:szCs w:val="24"/>
        </w:rPr>
        <w:t>noopener</w:t>
      </w:r>
      <w:proofErr w:type="spellEnd"/>
      <w:r w:rsidR="00DC53FA" w:rsidRPr="00DC53FA">
        <w:rPr>
          <w:rFonts w:ascii="Times New Roman" w:hAnsi="Times New Roman" w:cs="Times New Roman"/>
          <w:sz w:val="24"/>
          <w:szCs w:val="24"/>
        </w:rPr>
        <w:t xml:space="preserve"> </w:t>
      </w:r>
      <w:proofErr w:type="spellStart"/>
      <w:r w:rsidR="00DC53FA" w:rsidRPr="00DC53FA">
        <w:rPr>
          <w:rFonts w:ascii="Times New Roman" w:hAnsi="Times New Roman" w:cs="Times New Roman"/>
          <w:sz w:val="24"/>
          <w:szCs w:val="24"/>
        </w:rPr>
        <w:t>noreferrer</w:t>
      </w:r>
      <w:proofErr w:type="spellEnd"/>
      <w:r w:rsidR="00DC53FA" w:rsidRPr="00DC53FA">
        <w:rPr>
          <w:rFonts w:ascii="Times New Roman" w:hAnsi="Times New Roman" w:cs="Times New Roman"/>
          <w:sz w:val="24"/>
          <w:szCs w:val="24"/>
        </w:rPr>
        <w:t>"</w:t>
      </w:r>
      <w:r w:rsidRPr="00DC53FA">
        <w:rPr>
          <w:rFonts w:ascii="Times New Roman" w:hAnsi="Times New Roman" w:cs="Times New Roman"/>
          <w:sz w:val="24"/>
          <w:szCs w:val="24"/>
        </w:rPr>
        <w:t>&gt;Twitter&lt;/a</w:t>
      </w:r>
      <w:r>
        <w:rPr>
          <w:rFonts w:ascii="Times New Roman" w:hAnsi="Times New Roman" w:cs="Times New Roman"/>
          <w:sz w:val="24"/>
          <w:szCs w:val="24"/>
        </w:rPr>
        <w:t>&gt;</w:t>
      </w:r>
    </w:p>
    <w:p w14:paraId="31843918" w14:textId="2EF3C555"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w:t>
      </w:r>
      <w:r w:rsidR="0086573C">
        <w:rPr>
          <w:rFonts w:ascii="Times New Roman" w:hAnsi="Times New Roman" w:cs="Times New Roman"/>
          <w:sz w:val="24"/>
          <w:szCs w:val="24"/>
        </w:rPr>
        <w:t>a</w:t>
      </w:r>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="your-</w:t>
      </w:r>
      <w:proofErr w:type="spellStart"/>
      <w:r w:rsidRPr="00DC53FA">
        <w:rPr>
          <w:rFonts w:ascii="Times New Roman" w:hAnsi="Times New Roman" w:cs="Times New Roman"/>
          <w:sz w:val="24"/>
          <w:szCs w:val="24"/>
        </w:rPr>
        <w:t>facebook</w:t>
      </w:r>
      <w:proofErr w:type="spellEnd"/>
      <w:r w:rsidRPr="00DC53FA">
        <w:rPr>
          <w:rFonts w:ascii="Times New Roman" w:hAnsi="Times New Roman" w:cs="Times New Roman"/>
          <w:sz w:val="24"/>
          <w:szCs w:val="24"/>
        </w:rPr>
        <w:t>-account"</w:t>
      </w:r>
    </w:p>
    <w:p w14:paraId="388F22D7"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target="_blank"</w:t>
      </w:r>
    </w:p>
    <w:p w14:paraId="46F5FC9E" w14:textId="6CCAE1EA"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noopener</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noreferrer</w:t>
      </w:r>
      <w:proofErr w:type="spellEnd"/>
      <w:r w:rsidRPr="00DC53FA">
        <w:rPr>
          <w:rFonts w:ascii="Times New Roman" w:hAnsi="Times New Roman" w:cs="Times New Roman"/>
          <w:sz w:val="24"/>
          <w:szCs w:val="24"/>
        </w:rPr>
        <w:t>"&gt;Facebook&lt;/</w:t>
      </w:r>
      <w:r w:rsidR="0086573C">
        <w:rPr>
          <w:rFonts w:ascii="Times New Roman" w:hAnsi="Times New Roman" w:cs="Times New Roman"/>
          <w:sz w:val="24"/>
          <w:szCs w:val="24"/>
        </w:rPr>
        <w:t>a</w:t>
      </w:r>
      <w:r w:rsidRPr="00DC53FA">
        <w:rPr>
          <w:rFonts w:ascii="Times New Roman" w:hAnsi="Times New Roman" w:cs="Times New Roman"/>
          <w:sz w:val="24"/>
          <w:szCs w:val="24"/>
        </w:rPr>
        <w:t>&gt;</w:t>
      </w:r>
    </w:p>
    <w:p w14:paraId="3921CB7B" w14:textId="488B007D"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&lt;a </w:t>
      </w:r>
      <w:proofErr w:type="spellStart"/>
      <w:r w:rsidRPr="00DC53FA">
        <w:rPr>
          <w:rFonts w:ascii="Times New Roman" w:hAnsi="Times New Roman" w:cs="Times New Roman"/>
          <w:sz w:val="24"/>
          <w:szCs w:val="24"/>
        </w:rPr>
        <w:t>href</w:t>
      </w:r>
      <w:proofErr w:type="spellEnd"/>
      <w:r w:rsidRPr="00DC53FA">
        <w:rPr>
          <w:rFonts w:ascii="Times New Roman" w:hAnsi="Times New Roman" w:cs="Times New Roman"/>
          <w:sz w:val="24"/>
          <w:szCs w:val="24"/>
        </w:rPr>
        <w:t>="your-</w:t>
      </w:r>
      <w:proofErr w:type="spellStart"/>
      <w:r w:rsidRPr="00DC53FA">
        <w:rPr>
          <w:rFonts w:ascii="Times New Roman" w:hAnsi="Times New Roman" w:cs="Times New Roman"/>
          <w:sz w:val="24"/>
          <w:szCs w:val="24"/>
        </w:rPr>
        <w:t>youtube</w:t>
      </w:r>
      <w:proofErr w:type="spellEnd"/>
      <w:r w:rsidRPr="00DC53FA">
        <w:rPr>
          <w:rFonts w:ascii="Times New Roman" w:hAnsi="Times New Roman" w:cs="Times New Roman"/>
          <w:sz w:val="24"/>
          <w:szCs w:val="24"/>
        </w:rPr>
        <w:t xml:space="preserve">" target="_blank" </w:t>
      </w:r>
      <w:proofErr w:type="spellStart"/>
      <w:r w:rsidRPr="00DC53FA">
        <w:rPr>
          <w:rFonts w:ascii="Times New Roman" w:hAnsi="Times New Roman" w:cs="Times New Roman"/>
          <w:sz w:val="24"/>
          <w:szCs w:val="24"/>
        </w:rPr>
        <w:t>rel</w:t>
      </w:r>
      <w:proofErr w:type="spellEnd"/>
      <w:r w:rsidRPr="00DC53FA">
        <w:rPr>
          <w:rFonts w:ascii="Times New Roman" w:hAnsi="Times New Roman" w:cs="Times New Roman"/>
          <w:sz w:val="24"/>
          <w:szCs w:val="24"/>
        </w:rPr>
        <w:t>="</w:t>
      </w:r>
      <w:proofErr w:type="spellStart"/>
      <w:r w:rsidRPr="00DC53FA">
        <w:rPr>
          <w:rFonts w:ascii="Times New Roman" w:hAnsi="Times New Roman" w:cs="Times New Roman"/>
          <w:sz w:val="24"/>
          <w:szCs w:val="24"/>
        </w:rPr>
        <w:t>noopener</w:t>
      </w:r>
      <w:proofErr w:type="spellEnd"/>
      <w:r w:rsidRPr="00DC53FA">
        <w:rPr>
          <w:rFonts w:ascii="Times New Roman" w:hAnsi="Times New Roman" w:cs="Times New Roman"/>
          <w:sz w:val="24"/>
          <w:szCs w:val="24"/>
        </w:rPr>
        <w:t xml:space="preserve"> </w:t>
      </w:r>
      <w:proofErr w:type="spellStart"/>
      <w:r w:rsidRPr="00DC53FA">
        <w:rPr>
          <w:rFonts w:ascii="Times New Roman" w:hAnsi="Times New Roman" w:cs="Times New Roman"/>
          <w:sz w:val="24"/>
          <w:szCs w:val="24"/>
        </w:rPr>
        <w:t>noreferrer</w:t>
      </w:r>
      <w:proofErr w:type="spellEnd"/>
      <w:r w:rsidRPr="00DC53FA">
        <w:rPr>
          <w:rFonts w:ascii="Times New Roman" w:hAnsi="Times New Roman" w:cs="Times New Roman"/>
          <w:sz w:val="24"/>
          <w:szCs w:val="24"/>
        </w:rPr>
        <w:t>"</w:t>
      </w:r>
      <w:r w:rsidR="0086573C" w:rsidRPr="00DC53FA">
        <w:rPr>
          <w:rFonts w:ascii="Times New Roman" w:hAnsi="Times New Roman" w:cs="Times New Roman"/>
          <w:sz w:val="24"/>
          <w:szCs w:val="24"/>
        </w:rPr>
        <w:t>&gt;YouTube&lt;/a</w:t>
      </w:r>
      <w:r w:rsidR="00207E0B">
        <w:rPr>
          <w:rFonts w:ascii="Times New Roman" w:hAnsi="Times New Roman" w:cs="Times New Roman"/>
          <w:sz w:val="24"/>
          <w:szCs w:val="24"/>
        </w:rPr>
        <w:t>&gt;</w:t>
      </w:r>
      <w:del w:id="0" w:author="Sangeetha Balasundaram">
        <w:r w:rsidRPr="00DC53FA">
          <w:rPr>
            <w:rFonts w:ascii="Times New Roman" w:hAnsi="Times New Roman" w:cs="Times New Roman"/>
            <w:sz w:val="24"/>
            <w:szCs w:val="24"/>
          </w:rPr>
          <w:delText xml:space="preserve">        </w:delText>
        </w:r>
      </w:del>
      <w:ins w:id="1" w:author="Sangeetha Balasundaram">
        <w:r w:rsidRPr="00DC53FA">
          <w:rPr>
            <w:rFonts w:ascii="Times New Roman" w:hAnsi="Times New Roman" w:cs="Times New Roman"/>
            <w:sz w:val="24"/>
            <w:szCs w:val="24"/>
          </w:rPr>
          <w:t xml:space="preserve">      </w:t>
        </w:r>
      </w:ins>
    </w:p>
    <w:p w14:paraId="6087FEF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5C4DC018"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&lt;/div&gt;</w:t>
      </w:r>
    </w:p>
    <w:p w14:paraId="2DCF3B8D"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&lt;/section&gt;</w:t>
      </w:r>
    </w:p>
    <w:p w14:paraId="022C5A1B" w14:textId="77777777" w:rsidR="00DC53FA" w:rsidRPr="00DC53FA"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 xml:space="preserve">  &lt;/body&gt;</w:t>
      </w:r>
    </w:p>
    <w:p w14:paraId="2D6908AC" w14:textId="179E9B9F" w:rsidR="00C70658" w:rsidRDefault="00DC53FA" w:rsidP="00DC53FA">
      <w:pPr>
        <w:spacing w:line="360" w:lineRule="auto"/>
        <w:rPr>
          <w:rFonts w:ascii="Times New Roman" w:hAnsi="Times New Roman" w:cs="Times New Roman"/>
          <w:sz w:val="24"/>
          <w:szCs w:val="24"/>
        </w:rPr>
      </w:pPr>
      <w:r w:rsidRPr="00DC53FA">
        <w:rPr>
          <w:rFonts w:ascii="Times New Roman" w:hAnsi="Times New Roman" w:cs="Times New Roman"/>
          <w:sz w:val="24"/>
          <w:szCs w:val="24"/>
        </w:rPr>
        <w:t>&lt;/html&gt;</w:t>
      </w:r>
    </w:p>
    <w:p w14:paraId="3AC4DEEE" w14:textId="2DA924D5" w:rsidR="00207E0B" w:rsidRDefault="00207E0B" w:rsidP="00DC53FA">
      <w:pPr>
        <w:spacing w:line="360" w:lineRule="auto"/>
        <w:rPr>
          <w:rFonts w:ascii="Times New Roman" w:hAnsi="Times New Roman" w:cs="Times New Roman"/>
          <w:sz w:val="24"/>
          <w:szCs w:val="24"/>
        </w:rPr>
      </w:pPr>
    </w:p>
    <w:p w14:paraId="4CF6C716" w14:textId="32406A50" w:rsidR="00207E0B" w:rsidRDefault="00207E0B" w:rsidP="00DC53FA">
      <w:pPr>
        <w:spacing w:line="360" w:lineRule="auto"/>
        <w:rPr>
          <w:rFonts w:ascii="Times New Roman" w:hAnsi="Times New Roman" w:cs="Times New Roman"/>
          <w:sz w:val="24"/>
          <w:szCs w:val="24"/>
        </w:rPr>
      </w:pPr>
    </w:p>
    <w:p w14:paraId="6C3B584D" w14:textId="3BB768A0" w:rsidR="00207E0B" w:rsidRDefault="00207E0B" w:rsidP="00DC53FA">
      <w:pPr>
        <w:spacing w:line="360" w:lineRule="auto"/>
        <w:rPr>
          <w:rFonts w:ascii="Times New Roman" w:hAnsi="Times New Roman" w:cs="Times New Roman"/>
          <w:sz w:val="24"/>
          <w:szCs w:val="24"/>
        </w:rPr>
      </w:pPr>
    </w:p>
    <w:p w14:paraId="06359646" w14:textId="77777777" w:rsidR="00207E0B" w:rsidRDefault="00207E0B" w:rsidP="00DC53FA">
      <w:pPr>
        <w:spacing w:line="360" w:lineRule="auto"/>
        <w:rPr>
          <w:rFonts w:ascii="Times New Roman" w:hAnsi="Times New Roman" w:cs="Times New Roman"/>
          <w:sz w:val="24"/>
          <w:szCs w:val="24"/>
        </w:rPr>
      </w:pPr>
    </w:p>
    <w:p w14:paraId="06C06E60" w14:textId="50D2AE3B" w:rsidR="009732E1" w:rsidRDefault="0086573C" w:rsidP="00DC53FA">
      <w:pPr>
        <w:spacing w:line="360" w:lineRule="auto"/>
        <w:rPr>
          <w:rFonts w:ascii="Times New Roman" w:hAnsi="Times New Roman" w:cs="Times New Roman"/>
          <w:b/>
          <w:bCs/>
          <w:sz w:val="24"/>
          <w:szCs w:val="24"/>
        </w:rPr>
      </w:pPr>
      <w:r w:rsidRPr="0086573C">
        <w:rPr>
          <w:rFonts w:ascii="Times New Roman" w:hAnsi="Times New Roman" w:cs="Times New Roman"/>
          <w:b/>
          <w:bCs/>
          <w:sz w:val="24"/>
          <w:szCs w:val="24"/>
        </w:rPr>
        <w:lastRenderedPageBreak/>
        <w:t>SCREENSHOT</w:t>
      </w:r>
    </w:p>
    <w:p w14:paraId="3D72ED1E" w14:textId="77777777" w:rsidR="00207E0B" w:rsidRPr="0086573C" w:rsidRDefault="00207E0B" w:rsidP="00DC53FA">
      <w:pPr>
        <w:spacing w:line="360" w:lineRule="auto"/>
        <w:rPr>
          <w:rFonts w:ascii="Times New Roman" w:hAnsi="Times New Roman" w:cs="Times New Roman"/>
          <w:b/>
          <w:bCs/>
          <w:sz w:val="24"/>
          <w:szCs w:val="24"/>
        </w:rPr>
      </w:pPr>
    </w:p>
    <w:p w14:paraId="7F5B632D" w14:textId="7D086D40" w:rsidR="007B66B6" w:rsidRPr="00A67F64" w:rsidRDefault="00967E13" w:rsidP="00DC53FA">
      <w:pPr>
        <w:spacing w:line="360" w:lineRule="auto"/>
        <w:rPr>
          <w:rFonts w:ascii="Times New Roman" w:hAnsi="Times New Roman" w:cs="Times New Roman"/>
          <w:sz w:val="24"/>
          <w:szCs w:val="24"/>
        </w:rPr>
      </w:pPr>
      <w:r>
        <w:rPr>
          <w:noProof/>
        </w:rPr>
        <w:drawing>
          <wp:inline distT="0" distB="0" distL="0" distR="0" wp14:anchorId="67208205" wp14:editId="409F92DB">
            <wp:extent cx="5731510" cy="37719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71900"/>
                    </a:xfrm>
                    <a:prstGeom prst="rect">
                      <a:avLst/>
                    </a:prstGeom>
                    <a:noFill/>
                    <a:ln>
                      <a:noFill/>
                    </a:ln>
                  </pic:spPr>
                </pic:pic>
              </a:graphicData>
            </a:graphic>
          </wp:inline>
        </w:drawing>
      </w:r>
    </w:p>
    <w:p w14:paraId="240E2B03" w14:textId="4E94D84C" w:rsidR="00D02B1C" w:rsidRDefault="00D02B1C" w:rsidP="0033207F">
      <w:pPr>
        <w:spacing w:line="360" w:lineRule="auto"/>
        <w:rPr>
          <w:rFonts w:ascii="Times New Roman" w:hAnsi="Times New Roman" w:cs="Times New Roman"/>
          <w:sz w:val="24"/>
          <w:szCs w:val="24"/>
        </w:rPr>
      </w:pPr>
    </w:p>
    <w:p w14:paraId="33A87BFB" w14:textId="77777777" w:rsidR="001D490B" w:rsidRDefault="001D490B" w:rsidP="0033207F">
      <w:pPr>
        <w:spacing w:line="360" w:lineRule="auto"/>
        <w:rPr>
          <w:rFonts w:ascii="Times New Roman" w:hAnsi="Times New Roman" w:cs="Times New Roman"/>
          <w:sz w:val="24"/>
          <w:szCs w:val="24"/>
        </w:rPr>
      </w:pPr>
    </w:p>
    <w:p w14:paraId="2DB7CD4C" w14:textId="77777777" w:rsidR="001D490B" w:rsidRDefault="001D490B" w:rsidP="0033207F">
      <w:pPr>
        <w:spacing w:line="360" w:lineRule="auto"/>
        <w:rPr>
          <w:rFonts w:ascii="Times New Roman" w:hAnsi="Times New Roman" w:cs="Times New Roman"/>
          <w:sz w:val="24"/>
          <w:szCs w:val="24"/>
        </w:rPr>
      </w:pPr>
    </w:p>
    <w:p w14:paraId="15361BE0" w14:textId="77777777" w:rsidR="001D490B" w:rsidRDefault="001D490B" w:rsidP="0033207F">
      <w:pPr>
        <w:spacing w:line="360" w:lineRule="auto"/>
        <w:rPr>
          <w:rFonts w:ascii="Times New Roman" w:hAnsi="Times New Roman" w:cs="Times New Roman"/>
          <w:b/>
          <w:bCs/>
          <w:sz w:val="24"/>
          <w:szCs w:val="24"/>
        </w:rPr>
      </w:pPr>
    </w:p>
    <w:p w14:paraId="1B21B9F8" w14:textId="77777777" w:rsidR="001D490B" w:rsidRDefault="001D490B" w:rsidP="0033207F">
      <w:pPr>
        <w:spacing w:line="360" w:lineRule="auto"/>
        <w:rPr>
          <w:rFonts w:ascii="Times New Roman" w:hAnsi="Times New Roman" w:cs="Times New Roman"/>
          <w:b/>
          <w:bCs/>
          <w:sz w:val="24"/>
          <w:szCs w:val="24"/>
        </w:rPr>
      </w:pPr>
    </w:p>
    <w:p w14:paraId="6E79144E" w14:textId="77777777" w:rsidR="00207E0B" w:rsidRDefault="00207E0B" w:rsidP="0033207F">
      <w:pPr>
        <w:spacing w:line="360" w:lineRule="auto"/>
        <w:rPr>
          <w:rFonts w:ascii="Times New Roman" w:hAnsi="Times New Roman" w:cs="Times New Roman"/>
          <w:b/>
          <w:bCs/>
          <w:sz w:val="24"/>
          <w:szCs w:val="24"/>
        </w:rPr>
      </w:pPr>
    </w:p>
    <w:p w14:paraId="26F4C793" w14:textId="77777777" w:rsidR="00207E0B" w:rsidRDefault="00207E0B" w:rsidP="0033207F">
      <w:pPr>
        <w:spacing w:line="360" w:lineRule="auto"/>
        <w:rPr>
          <w:rFonts w:ascii="Times New Roman" w:hAnsi="Times New Roman" w:cs="Times New Roman"/>
          <w:b/>
          <w:bCs/>
          <w:sz w:val="24"/>
          <w:szCs w:val="24"/>
        </w:rPr>
      </w:pPr>
    </w:p>
    <w:p w14:paraId="6937C438" w14:textId="77777777" w:rsidR="00207E0B" w:rsidRDefault="00207E0B" w:rsidP="0033207F">
      <w:pPr>
        <w:spacing w:line="360" w:lineRule="auto"/>
        <w:rPr>
          <w:rFonts w:ascii="Times New Roman" w:hAnsi="Times New Roman" w:cs="Times New Roman"/>
          <w:b/>
          <w:bCs/>
          <w:sz w:val="24"/>
          <w:szCs w:val="24"/>
        </w:rPr>
      </w:pPr>
    </w:p>
    <w:p w14:paraId="231C65F5" w14:textId="77777777" w:rsidR="00207E0B" w:rsidRDefault="00207E0B" w:rsidP="0033207F">
      <w:pPr>
        <w:spacing w:line="360" w:lineRule="auto"/>
        <w:rPr>
          <w:rFonts w:ascii="Times New Roman" w:hAnsi="Times New Roman" w:cs="Times New Roman"/>
          <w:b/>
          <w:bCs/>
          <w:sz w:val="24"/>
          <w:szCs w:val="24"/>
        </w:rPr>
      </w:pPr>
    </w:p>
    <w:p w14:paraId="35A5241B" w14:textId="77777777" w:rsidR="00207E0B" w:rsidRDefault="00207E0B" w:rsidP="0033207F">
      <w:pPr>
        <w:spacing w:line="360" w:lineRule="auto"/>
        <w:rPr>
          <w:rFonts w:ascii="Times New Roman" w:hAnsi="Times New Roman" w:cs="Times New Roman"/>
          <w:b/>
          <w:bCs/>
          <w:sz w:val="24"/>
          <w:szCs w:val="24"/>
        </w:rPr>
      </w:pPr>
    </w:p>
    <w:p w14:paraId="56761EA4" w14:textId="77777777" w:rsidR="00207E0B" w:rsidRDefault="00207E0B" w:rsidP="0033207F">
      <w:pPr>
        <w:spacing w:line="360" w:lineRule="auto"/>
        <w:rPr>
          <w:rFonts w:ascii="Times New Roman" w:hAnsi="Times New Roman" w:cs="Times New Roman"/>
          <w:b/>
          <w:bCs/>
          <w:sz w:val="24"/>
          <w:szCs w:val="24"/>
        </w:rPr>
      </w:pPr>
    </w:p>
    <w:p w14:paraId="3F3ABD04" w14:textId="1B66EBF0" w:rsidR="00D02B1C" w:rsidRDefault="003F6057" w:rsidP="0033207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BATCH PAGE</w:t>
      </w:r>
    </w:p>
    <w:p w14:paraId="7477B21F" w14:textId="65E8AC7F" w:rsidR="00D02B1C" w:rsidRDefault="00AB01D1" w:rsidP="0033207F">
      <w:pPr>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page displays all information about the Alumni’s including their current d</w:t>
      </w:r>
      <w:r w:rsidR="007F2196">
        <w:rPr>
          <w:rFonts w:ascii="Times New Roman" w:hAnsi="Times New Roman" w:cs="Times New Roman"/>
          <w:sz w:val="24"/>
          <w:szCs w:val="24"/>
        </w:rPr>
        <w:t>esignation, Phone number</w:t>
      </w:r>
      <w:r w:rsidR="001B7ACD">
        <w:rPr>
          <w:rFonts w:ascii="Times New Roman" w:hAnsi="Times New Roman" w:cs="Times New Roman"/>
          <w:sz w:val="24"/>
          <w:szCs w:val="24"/>
        </w:rPr>
        <w:t xml:space="preserve"> of all the </w:t>
      </w:r>
      <w:proofErr w:type="gramStart"/>
      <w:r w:rsidR="001B7ACD">
        <w:rPr>
          <w:rFonts w:ascii="Times New Roman" w:hAnsi="Times New Roman" w:cs="Times New Roman"/>
          <w:sz w:val="24"/>
          <w:szCs w:val="24"/>
        </w:rPr>
        <w:t>passed out</w:t>
      </w:r>
      <w:proofErr w:type="gramEnd"/>
      <w:r w:rsidR="001B7ACD">
        <w:rPr>
          <w:rFonts w:ascii="Times New Roman" w:hAnsi="Times New Roman" w:cs="Times New Roman"/>
          <w:sz w:val="24"/>
          <w:szCs w:val="24"/>
        </w:rPr>
        <w:t xml:space="preserve"> batch</w:t>
      </w:r>
      <w:r w:rsidR="001606CC">
        <w:rPr>
          <w:rFonts w:ascii="Times New Roman" w:hAnsi="Times New Roman" w:cs="Times New Roman"/>
          <w:sz w:val="24"/>
          <w:szCs w:val="24"/>
        </w:rPr>
        <w:t>.</w:t>
      </w:r>
    </w:p>
    <w:p w14:paraId="62F14F80" w14:textId="1DC0DCBB" w:rsidR="001606CC" w:rsidRDefault="001606CC" w:rsidP="0033207F">
      <w:pPr>
        <w:spacing w:line="360" w:lineRule="auto"/>
        <w:rPr>
          <w:rFonts w:ascii="Times New Roman" w:hAnsi="Times New Roman" w:cs="Times New Roman"/>
          <w:sz w:val="24"/>
          <w:szCs w:val="24"/>
        </w:rPr>
      </w:pPr>
      <w:r>
        <w:rPr>
          <w:rFonts w:ascii="Times New Roman" w:hAnsi="Times New Roman" w:cs="Times New Roman"/>
          <w:sz w:val="24"/>
          <w:szCs w:val="24"/>
        </w:rPr>
        <w:t>CODING</w:t>
      </w:r>
    </w:p>
    <w:p w14:paraId="1C818F97"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&lt;!DOCTYPE html&gt;</w:t>
      </w:r>
    </w:p>
    <w:p w14:paraId="6ED5D7FF" w14:textId="5FA37B5F"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&lt;html lang="</w:t>
      </w:r>
      <w:proofErr w:type="spellStart"/>
      <w:r w:rsidRPr="00207E0B">
        <w:rPr>
          <w:rFonts w:ascii="Times New Roman" w:hAnsi="Times New Roman" w:cs="Times New Roman"/>
          <w:sz w:val="24"/>
          <w:szCs w:val="24"/>
        </w:rPr>
        <w:t>en</w:t>
      </w:r>
      <w:proofErr w:type="spellEnd"/>
      <w:r w:rsidRPr="00207E0B">
        <w:rPr>
          <w:rFonts w:ascii="Times New Roman" w:hAnsi="Times New Roman" w:cs="Times New Roman"/>
          <w:sz w:val="24"/>
          <w:szCs w:val="24"/>
        </w:rPr>
        <w:t>"&gt;</w:t>
      </w:r>
    </w:p>
    <w:p w14:paraId="1CCC464D"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&lt;head&gt;</w:t>
      </w:r>
    </w:p>
    <w:p w14:paraId="63B1CAC4"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&lt;meta charset="UTF-8"&gt;</w:t>
      </w:r>
    </w:p>
    <w:p w14:paraId="36BCB664"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&lt;meta http-</w:t>
      </w:r>
      <w:proofErr w:type="spellStart"/>
      <w:r w:rsidRPr="00207E0B">
        <w:rPr>
          <w:rFonts w:ascii="Times New Roman" w:hAnsi="Times New Roman" w:cs="Times New Roman"/>
          <w:sz w:val="24"/>
          <w:szCs w:val="24"/>
        </w:rPr>
        <w:t>equiv</w:t>
      </w:r>
      <w:proofErr w:type="spellEnd"/>
      <w:r w:rsidRPr="00207E0B">
        <w:rPr>
          <w:rFonts w:ascii="Times New Roman" w:hAnsi="Times New Roman" w:cs="Times New Roman"/>
          <w:sz w:val="24"/>
          <w:szCs w:val="24"/>
        </w:rPr>
        <w:t>="X-UA-Compatible" content="IE=edge"&gt;</w:t>
      </w:r>
    </w:p>
    <w:p w14:paraId="00ADF778"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&lt;meta name="viewport" content="width=device-width, initial-scale=1.0"&gt;</w:t>
      </w:r>
    </w:p>
    <w:p w14:paraId="2CFB619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&lt;script </w:t>
      </w:r>
      <w:proofErr w:type="spellStart"/>
      <w:r w:rsidRPr="00207E0B">
        <w:rPr>
          <w:rFonts w:ascii="Times New Roman" w:hAnsi="Times New Roman" w:cs="Times New Roman"/>
          <w:sz w:val="24"/>
          <w:szCs w:val="24"/>
        </w:rPr>
        <w:t>src</w:t>
      </w:r>
      <w:proofErr w:type="spellEnd"/>
      <w:r w:rsidRPr="00207E0B">
        <w:rPr>
          <w:rFonts w:ascii="Times New Roman" w:hAnsi="Times New Roman" w:cs="Times New Roman"/>
          <w:sz w:val="24"/>
          <w:szCs w:val="24"/>
        </w:rPr>
        <w:t>="https://cdn.tailwindcss.com"&gt;&lt;/script&gt;</w:t>
      </w:r>
    </w:p>
    <w:p w14:paraId="42DC34D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&lt;link </w:t>
      </w:r>
      <w:proofErr w:type="spellStart"/>
      <w:r w:rsidRPr="00207E0B">
        <w:rPr>
          <w:rFonts w:ascii="Times New Roman" w:hAnsi="Times New Roman" w:cs="Times New Roman"/>
          <w:sz w:val="24"/>
          <w:szCs w:val="24"/>
        </w:rPr>
        <w:t>rel</w:t>
      </w:r>
      <w:proofErr w:type="spellEnd"/>
      <w:r w:rsidRPr="00207E0B">
        <w:rPr>
          <w:rFonts w:ascii="Times New Roman" w:hAnsi="Times New Roman" w:cs="Times New Roman"/>
          <w:sz w:val="24"/>
          <w:szCs w:val="24"/>
        </w:rPr>
        <w:t xml:space="preserve">="stylesheet" </w:t>
      </w:r>
      <w:proofErr w:type="spellStart"/>
      <w:r w:rsidRPr="00207E0B">
        <w:rPr>
          <w:rFonts w:ascii="Times New Roman" w:hAnsi="Times New Roman" w:cs="Times New Roman"/>
          <w:sz w:val="24"/>
          <w:szCs w:val="24"/>
        </w:rPr>
        <w:t>href</w:t>
      </w:r>
      <w:proofErr w:type="spellEnd"/>
      <w:r w:rsidRPr="00207E0B">
        <w:rPr>
          <w:rFonts w:ascii="Times New Roman" w:hAnsi="Times New Roman" w:cs="Times New Roman"/>
          <w:sz w:val="24"/>
          <w:szCs w:val="24"/>
        </w:rPr>
        <w:t>="sangee.css"&gt;</w:t>
      </w:r>
    </w:p>
    <w:p w14:paraId="14E36CDE"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&lt;title&gt;ALUMNI PRIDES&lt;/title&gt;</w:t>
      </w:r>
    </w:p>
    <w:p w14:paraId="73D43326"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&lt;link </w:t>
      </w:r>
      <w:proofErr w:type="spellStart"/>
      <w:r w:rsidRPr="00207E0B">
        <w:rPr>
          <w:rFonts w:ascii="Times New Roman" w:hAnsi="Times New Roman" w:cs="Times New Roman"/>
          <w:sz w:val="24"/>
          <w:szCs w:val="24"/>
        </w:rPr>
        <w:t>rel</w:t>
      </w:r>
      <w:proofErr w:type="spellEnd"/>
      <w:r w:rsidRPr="00207E0B">
        <w:rPr>
          <w:rFonts w:ascii="Times New Roman" w:hAnsi="Times New Roman" w:cs="Times New Roman"/>
          <w:sz w:val="24"/>
          <w:szCs w:val="24"/>
        </w:rPr>
        <w:t xml:space="preserve">="icon" </w:t>
      </w:r>
      <w:proofErr w:type="spellStart"/>
      <w:r w:rsidRPr="00207E0B">
        <w:rPr>
          <w:rFonts w:ascii="Times New Roman" w:hAnsi="Times New Roman" w:cs="Times New Roman"/>
          <w:sz w:val="24"/>
          <w:szCs w:val="24"/>
        </w:rPr>
        <w:t>href</w:t>
      </w:r>
      <w:proofErr w:type="spellEnd"/>
      <w:r w:rsidRPr="00207E0B">
        <w:rPr>
          <w:rFonts w:ascii="Times New Roman" w:hAnsi="Times New Roman" w:cs="Times New Roman"/>
          <w:sz w:val="24"/>
          <w:szCs w:val="24"/>
        </w:rPr>
        <w:t xml:space="preserve"> ="https://www.edarabia.com/wp-content/uploads/2013/08/university-of-madras-logo-india.jpg" type ="image/x-icon"&gt;</w:t>
      </w:r>
    </w:p>
    <w:p w14:paraId="2EBB22F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&lt;/head&gt;</w:t>
      </w:r>
    </w:p>
    <w:p w14:paraId="5C39B97E"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&lt;body class="relative"&gt;</w:t>
      </w:r>
    </w:p>
    <w:p w14:paraId="2D8E0D76"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&lt;header class="header </w:t>
      </w:r>
      <w:proofErr w:type="spellStart"/>
      <w:r w:rsidRPr="00207E0B">
        <w:rPr>
          <w:rFonts w:ascii="Times New Roman" w:hAnsi="Times New Roman" w:cs="Times New Roman"/>
          <w:sz w:val="24"/>
          <w:szCs w:val="24"/>
        </w:rPr>
        <w:t>bg</w:t>
      </w:r>
      <w:proofErr w:type="spellEnd"/>
      <w:r w:rsidRPr="00207E0B">
        <w:rPr>
          <w:rFonts w:ascii="Times New Roman" w:hAnsi="Times New Roman" w:cs="Times New Roman"/>
          <w:sz w:val="24"/>
          <w:szCs w:val="24"/>
        </w:rPr>
        <w:t>-black flex justify-between items-</w:t>
      </w:r>
      <w:proofErr w:type="spellStart"/>
      <w:r w:rsidRPr="00207E0B">
        <w:rPr>
          <w:rFonts w:ascii="Times New Roman" w:hAnsi="Times New Roman" w:cs="Times New Roman"/>
          <w:sz w:val="24"/>
          <w:szCs w:val="24"/>
        </w:rPr>
        <w:t>center</w:t>
      </w:r>
      <w:proofErr w:type="spellEnd"/>
      <w:r w:rsidRPr="00207E0B">
        <w:rPr>
          <w:rFonts w:ascii="Times New Roman" w:hAnsi="Times New Roman" w:cs="Times New Roman"/>
          <w:sz w:val="24"/>
          <w:szCs w:val="24"/>
        </w:rPr>
        <w:t xml:space="preserve"> absolute"&gt;</w:t>
      </w:r>
    </w:p>
    <w:p w14:paraId="3DA736E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class="text-white text-3xl translate-x-10 font-bold font-serif"&gt;</w:t>
      </w:r>
    </w:p>
    <w:p w14:paraId="52F2A10C"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&lt;p&gt;ALUMNI REGISTER&lt;/p&gt;</w:t>
      </w:r>
    </w:p>
    <w:p w14:paraId="411934B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7F08CEEF"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class="flex justify-</w:t>
      </w:r>
      <w:proofErr w:type="spellStart"/>
      <w:r w:rsidRPr="00207E0B">
        <w:rPr>
          <w:rFonts w:ascii="Times New Roman" w:hAnsi="Times New Roman" w:cs="Times New Roman"/>
          <w:sz w:val="24"/>
          <w:szCs w:val="24"/>
        </w:rPr>
        <w:t>center</w:t>
      </w:r>
      <w:proofErr w:type="spellEnd"/>
      <w:r w:rsidRPr="00207E0B">
        <w:rPr>
          <w:rFonts w:ascii="Times New Roman" w:hAnsi="Times New Roman" w:cs="Times New Roman"/>
          <w:sz w:val="24"/>
          <w:szCs w:val="24"/>
        </w:rPr>
        <w:t xml:space="preserve"> items-</w:t>
      </w:r>
      <w:proofErr w:type="spellStart"/>
      <w:r w:rsidRPr="00207E0B">
        <w:rPr>
          <w:rFonts w:ascii="Times New Roman" w:hAnsi="Times New Roman" w:cs="Times New Roman"/>
          <w:sz w:val="24"/>
          <w:szCs w:val="24"/>
        </w:rPr>
        <w:t>center</w:t>
      </w:r>
      <w:proofErr w:type="spellEnd"/>
      <w:r w:rsidRPr="00207E0B">
        <w:rPr>
          <w:rFonts w:ascii="Times New Roman" w:hAnsi="Times New Roman" w:cs="Times New Roman"/>
          <w:sz w:val="24"/>
          <w:szCs w:val="24"/>
        </w:rPr>
        <w:t xml:space="preserve"> text-gray-400 text-</w:t>
      </w:r>
      <w:proofErr w:type="spellStart"/>
      <w:r w:rsidRPr="00207E0B">
        <w:rPr>
          <w:rFonts w:ascii="Times New Roman" w:hAnsi="Times New Roman" w:cs="Times New Roman"/>
          <w:sz w:val="24"/>
          <w:szCs w:val="24"/>
        </w:rPr>
        <w:t>sm</w:t>
      </w:r>
      <w:proofErr w:type="spellEnd"/>
      <w:r w:rsidRPr="00207E0B">
        <w:rPr>
          <w:rFonts w:ascii="Times New Roman" w:hAnsi="Times New Roman" w:cs="Times New Roman"/>
          <w:sz w:val="24"/>
          <w:szCs w:val="24"/>
        </w:rPr>
        <w:t>"&gt;</w:t>
      </w:r>
    </w:p>
    <w:p w14:paraId="0FF7A156"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 class="mx-5 border-b-4 border-black </w:t>
      </w:r>
      <w:proofErr w:type="spellStart"/>
      <w:r w:rsidRPr="00207E0B">
        <w:rPr>
          <w:rFonts w:ascii="Times New Roman" w:hAnsi="Times New Roman" w:cs="Times New Roman"/>
          <w:sz w:val="24"/>
          <w:szCs w:val="24"/>
        </w:rPr>
        <w:t>hover:border-white</w:t>
      </w:r>
      <w:proofErr w:type="spellEnd"/>
      <w:r w:rsidRPr="00207E0B">
        <w:rPr>
          <w:rFonts w:ascii="Times New Roman" w:hAnsi="Times New Roman" w:cs="Times New Roman"/>
          <w:sz w:val="24"/>
          <w:szCs w:val="24"/>
        </w:rPr>
        <w:t xml:space="preserve"> py-6 cursor-pointer uppercase </w:t>
      </w:r>
      <w:proofErr w:type="spellStart"/>
      <w:r w:rsidRPr="00207E0B">
        <w:rPr>
          <w:rFonts w:ascii="Times New Roman" w:hAnsi="Times New Roman" w:cs="Times New Roman"/>
          <w:sz w:val="24"/>
          <w:szCs w:val="24"/>
        </w:rPr>
        <w:t>hover:animate-ping</w:t>
      </w:r>
      <w:proofErr w:type="spellEnd"/>
      <w:r w:rsidRPr="00207E0B">
        <w:rPr>
          <w:rFonts w:ascii="Times New Roman" w:hAnsi="Times New Roman" w:cs="Times New Roman"/>
          <w:sz w:val="24"/>
          <w:szCs w:val="24"/>
        </w:rPr>
        <w:t>"&gt;</w:t>
      </w:r>
    </w:p>
    <w:p w14:paraId="29F5131F"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&lt;a </w:t>
      </w:r>
      <w:proofErr w:type="spellStart"/>
      <w:r w:rsidRPr="00207E0B">
        <w:rPr>
          <w:rFonts w:ascii="Times New Roman" w:hAnsi="Times New Roman" w:cs="Times New Roman"/>
          <w:sz w:val="24"/>
          <w:szCs w:val="24"/>
        </w:rPr>
        <w:t>href</w:t>
      </w:r>
      <w:proofErr w:type="spellEnd"/>
      <w:r w:rsidRPr="00207E0B">
        <w:rPr>
          <w:rFonts w:ascii="Times New Roman" w:hAnsi="Times New Roman" w:cs="Times New Roman"/>
          <w:sz w:val="24"/>
          <w:szCs w:val="24"/>
        </w:rPr>
        <w:t>="raghul.html" class="button"&gt;Home&lt;/a&gt;&lt;/p&gt;</w:t>
      </w:r>
    </w:p>
    <w:p w14:paraId="39EB4C8D"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lastRenderedPageBreak/>
        <w:t xml:space="preserve">                    &lt;p class="mx-5 border-b-4 border-black </w:t>
      </w:r>
      <w:proofErr w:type="spellStart"/>
      <w:r w:rsidRPr="00207E0B">
        <w:rPr>
          <w:rFonts w:ascii="Times New Roman" w:hAnsi="Times New Roman" w:cs="Times New Roman"/>
          <w:sz w:val="24"/>
          <w:szCs w:val="24"/>
        </w:rPr>
        <w:t>hover:border-white</w:t>
      </w:r>
      <w:proofErr w:type="spellEnd"/>
      <w:r w:rsidRPr="00207E0B">
        <w:rPr>
          <w:rFonts w:ascii="Times New Roman" w:hAnsi="Times New Roman" w:cs="Times New Roman"/>
          <w:sz w:val="24"/>
          <w:szCs w:val="24"/>
        </w:rPr>
        <w:t xml:space="preserve"> py-6 cursor-pointer uppercase </w:t>
      </w:r>
      <w:proofErr w:type="spellStart"/>
      <w:r w:rsidRPr="00207E0B">
        <w:rPr>
          <w:rFonts w:ascii="Times New Roman" w:hAnsi="Times New Roman" w:cs="Times New Roman"/>
          <w:sz w:val="24"/>
          <w:szCs w:val="24"/>
        </w:rPr>
        <w:t>hover:animate-ping</w:t>
      </w:r>
      <w:proofErr w:type="spellEnd"/>
      <w:r w:rsidRPr="00207E0B">
        <w:rPr>
          <w:rFonts w:ascii="Times New Roman" w:hAnsi="Times New Roman" w:cs="Times New Roman"/>
          <w:sz w:val="24"/>
          <w:szCs w:val="24"/>
        </w:rPr>
        <w:t>"&gt;</w:t>
      </w:r>
    </w:p>
    <w:p w14:paraId="12E49138"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About&lt;/p&gt;</w:t>
      </w:r>
    </w:p>
    <w:p w14:paraId="65A3DC92"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 class="mx-5 border-b-4 border-black </w:t>
      </w:r>
      <w:proofErr w:type="spellStart"/>
      <w:r w:rsidRPr="00207E0B">
        <w:rPr>
          <w:rFonts w:ascii="Times New Roman" w:hAnsi="Times New Roman" w:cs="Times New Roman"/>
          <w:sz w:val="24"/>
          <w:szCs w:val="24"/>
        </w:rPr>
        <w:t>hover:border-white</w:t>
      </w:r>
      <w:proofErr w:type="spellEnd"/>
      <w:r w:rsidRPr="00207E0B">
        <w:rPr>
          <w:rFonts w:ascii="Times New Roman" w:hAnsi="Times New Roman" w:cs="Times New Roman"/>
          <w:sz w:val="24"/>
          <w:szCs w:val="24"/>
        </w:rPr>
        <w:t xml:space="preserve"> py-6 cursor-pointer uppercase </w:t>
      </w:r>
      <w:proofErr w:type="spellStart"/>
      <w:r w:rsidRPr="00207E0B">
        <w:rPr>
          <w:rFonts w:ascii="Times New Roman" w:hAnsi="Times New Roman" w:cs="Times New Roman"/>
          <w:sz w:val="24"/>
          <w:szCs w:val="24"/>
        </w:rPr>
        <w:t>hover:animate-ping</w:t>
      </w:r>
      <w:proofErr w:type="spellEnd"/>
      <w:r w:rsidRPr="00207E0B">
        <w:rPr>
          <w:rFonts w:ascii="Times New Roman" w:hAnsi="Times New Roman" w:cs="Times New Roman"/>
          <w:sz w:val="24"/>
          <w:szCs w:val="24"/>
        </w:rPr>
        <w:t>"&gt;</w:t>
      </w:r>
    </w:p>
    <w:p w14:paraId="5A51B4F7"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&lt;a </w:t>
      </w:r>
      <w:proofErr w:type="spellStart"/>
      <w:r w:rsidRPr="00207E0B">
        <w:rPr>
          <w:rFonts w:ascii="Times New Roman" w:hAnsi="Times New Roman" w:cs="Times New Roman"/>
          <w:sz w:val="24"/>
          <w:szCs w:val="24"/>
        </w:rPr>
        <w:t>href</w:t>
      </w:r>
      <w:proofErr w:type="spellEnd"/>
      <w:r w:rsidRPr="00207E0B">
        <w:rPr>
          <w:rFonts w:ascii="Times New Roman" w:hAnsi="Times New Roman" w:cs="Times New Roman"/>
          <w:sz w:val="24"/>
          <w:szCs w:val="24"/>
        </w:rPr>
        <w:t>="ganesh.html" class="button"&gt;Contact&lt;/a&gt;&lt;/p&gt;</w:t>
      </w:r>
    </w:p>
    <w:p w14:paraId="0B983F1A"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 class="mx-5 border-b-4 border-black </w:t>
      </w:r>
      <w:proofErr w:type="spellStart"/>
      <w:r w:rsidRPr="00207E0B">
        <w:rPr>
          <w:rFonts w:ascii="Times New Roman" w:hAnsi="Times New Roman" w:cs="Times New Roman"/>
          <w:sz w:val="24"/>
          <w:szCs w:val="24"/>
        </w:rPr>
        <w:t>hover:border-white</w:t>
      </w:r>
      <w:proofErr w:type="spellEnd"/>
      <w:r w:rsidRPr="00207E0B">
        <w:rPr>
          <w:rFonts w:ascii="Times New Roman" w:hAnsi="Times New Roman" w:cs="Times New Roman"/>
          <w:sz w:val="24"/>
          <w:szCs w:val="24"/>
        </w:rPr>
        <w:t xml:space="preserve"> py-6 cursor-pointer uppercase </w:t>
      </w:r>
      <w:proofErr w:type="spellStart"/>
      <w:r w:rsidRPr="00207E0B">
        <w:rPr>
          <w:rFonts w:ascii="Times New Roman" w:hAnsi="Times New Roman" w:cs="Times New Roman"/>
          <w:sz w:val="24"/>
          <w:szCs w:val="24"/>
        </w:rPr>
        <w:t>hover:animate-ping</w:t>
      </w:r>
      <w:proofErr w:type="spellEnd"/>
      <w:r w:rsidRPr="00207E0B">
        <w:rPr>
          <w:rFonts w:ascii="Times New Roman" w:hAnsi="Times New Roman" w:cs="Times New Roman"/>
          <w:sz w:val="24"/>
          <w:szCs w:val="24"/>
        </w:rPr>
        <w:t>"&gt;</w:t>
      </w:r>
    </w:p>
    <w:p w14:paraId="6AB973FA"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Batch&lt;/p&gt;</w:t>
      </w:r>
    </w:p>
    <w:p w14:paraId="67A32C1D"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79E03CC2"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class="flex justify-</w:t>
      </w:r>
      <w:proofErr w:type="spellStart"/>
      <w:r w:rsidRPr="00207E0B">
        <w:rPr>
          <w:rFonts w:ascii="Times New Roman" w:hAnsi="Times New Roman" w:cs="Times New Roman"/>
          <w:sz w:val="24"/>
          <w:szCs w:val="24"/>
        </w:rPr>
        <w:t>center</w:t>
      </w:r>
      <w:proofErr w:type="spellEnd"/>
      <w:r w:rsidRPr="00207E0B">
        <w:rPr>
          <w:rFonts w:ascii="Times New Roman" w:hAnsi="Times New Roman" w:cs="Times New Roman"/>
          <w:sz w:val="24"/>
          <w:szCs w:val="24"/>
        </w:rPr>
        <w:t xml:space="preserve"> items-</w:t>
      </w:r>
      <w:proofErr w:type="spellStart"/>
      <w:r w:rsidRPr="00207E0B">
        <w:rPr>
          <w:rFonts w:ascii="Times New Roman" w:hAnsi="Times New Roman" w:cs="Times New Roman"/>
          <w:sz w:val="24"/>
          <w:szCs w:val="24"/>
        </w:rPr>
        <w:t>center</w:t>
      </w:r>
      <w:proofErr w:type="spellEnd"/>
      <w:r w:rsidRPr="00207E0B">
        <w:rPr>
          <w:rFonts w:ascii="Times New Roman" w:hAnsi="Times New Roman" w:cs="Times New Roman"/>
          <w:sz w:val="24"/>
          <w:szCs w:val="24"/>
        </w:rPr>
        <w:t xml:space="preserve"> text-white text-</w:t>
      </w:r>
      <w:proofErr w:type="spellStart"/>
      <w:r w:rsidRPr="00207E0B">
        <w:rPr>
          <w:rFonts w:ascii="Times New Roman" w:hAnsi="Times New Roman" w:cs="Times New Roman"/>
          <w:sz w:val="24"/>
          <w:szCs w:val="24"/>
        </w:rPr>
        <w:t>lg</w:t>
      </w:r>
      <w:proofErr w:type="spellEnd"/>
      <w:r w:rsidRPr="00207E0B">
        <w:rPr>
          <w:rFonts w:ascii="Times New Roman" w:hAnsi="Times New Roman" w:cs="Times New Roman"/>
          <w:sz w:val="24"/>
          <w:szCs w:val="24"/>
        </w:rPr>
        <w:t xml:space="preserve"> </w:t>
      </w:r>
      <w:proofErr w:type="spellStart"/>
      <w:r w:rsidRPr="00207E0B">
        <w:rPr>
          <w:rFonts w:ascii="Times New Roman" w:hAnsi="Times New Roman" w:cs="Times New Roman"/>
          <w:sz w:val="24"/>
          <w:szCs w:val="24"/>
        </w:rPr>
        <w:t>register_login</w:t>
      </w:r>
      <w:proofErr w:type="spellEnd"/>
      <w:r w:rsidRPr="00207E0B">
        <w:rPr>
          <w:rFonts w:ascii="Times New Roman" w:hAnsi="Times New Roman" w:cs="Times New Roman"/>
          <w:sz w:val="24"/>
          <w:szCs w:val="24"/>
        </w:rPr>
        <w:t>"&gt;</w:t>
      </w:r>
    </w:p>
    <w:p w14:paraId="2A87D1B8"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 class="px-5 uppercase cursor-pointer </w:t>
      </w:r>
      <w:proofErr w:type="spellStart"/>
      <w:r w:rsidRPr="00207E0B">
        <w:rPr>
          <w:rFonts w:ascii="Times New Roman" w:hAnsi="Times New Roman" w:cs="Times New Roman"/>
          <w:sz w:val="24"/>
          <w:szCs w:val="24"/>
        </w:rPr>
        <w:t>hover:font-bold</w:t>
      </w:r>
      <w:proofErr w:type="spellEnd"/>
      <w:r w:rsidRPr="00207E0B">
        <w:rPr>
          <w:rFonts w:ascii="Times New Roman" w:hAnsi="Times New Roman" w:cs="Times New Roman"/>
          <w:sz w:val="24"/>
          <w:szCs w:val="24"/>
        </w:rPr>
        <w:t xml:space="preserve"> </w:t>
      </w:r>
      <w:proofErr w:type="spellStart"/>
      <w:r w:rsidRPr="00207E0B">
        <w:rPr>
          <w:rFonts w:ascii="Times New Roman" w:hAnsi="Times New Roman" w:cs="Times New Roman"/>
          <w:sz w:val="24"/>
          <w:szCs w:val="24"/>
        </w:rPr>
        <w:t>hover:animate-pulse</w:t>
      </w:r>
      <w:proofErr w:type="spellEnd"/>
      <w:r w:rsidRPr="00207E0B">
        <w:rPr>
          <w:rFonts w:ascii="Times New Roman" w:hAnsi="Times New Roman" w:cs="Times New Roman"/>
          <w:sz w:val="24"/>
          <w:szCs w:val="24"/>
        </w:rPr>
        <w:t>"&gt;</w:t>
      </w:r>
    </w:p>
    <w:p w14:paraId="37854168"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&lt;a </w:t>
      </w:r>
      <w:proofErr w:type="spellStart"/>
      <w:r w:rsidRPr="00207E0B">
        <w:rPr>
          <w:rFonts w:ascii="Times New Roman" w:hAnsi="Times New Roman" w:cs="Times New Roman"/>
          <w:sz w:val="24"/>
          <w:szCs w:val="24"/>
        </w:rPr>
        <w:t>href</w:t>
      </w:r>
      <w:proofErr w:type="spellEnd"/>
      <w:r w:rsidRPr="00207E0B">
        <w:rPr>
          <w:rFonts w:ascii="Times New Roman" w:hAnsi="Times New Roman" w:cs="Times New Roman"/>
          <w:sz w:val="24"/>
          <w:szCs w:val="24"/>
        </w:rPr>
        <w:t>="Sangee.html" class="button"&gt;LOG IN&lt;/a&gt;&lt;/P&gt;</w:t>
      </w:r>
    </w:p>
    <w:p w14:paraId="0E2B0A27"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w:t>
      </w:r>
    </w:p>
    <w:p w14:paraId="243125B4"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class="px-5 uppercase font-bold cursor-pointer </w:t>
      </w:r>
      <w:proofErr w:type="spellStart"/>
      <w:r w:rsidRPr="00207E0B">
        <w:rPr>
          <w:rFonts w:ascii="Times New Roman" w:hAnsi="Times New Roman" w:cs="Times New Roman"/>
          <w:sz w:val="24"/>
          <w:szCs w:val="24"/>
        </w:rPr>
        <w:t>hover:font-normal</w:t>
      </w:r>
      <w:proofErr w:type="spellEnd"/>
      <w:r w:rsidRPr="00207E0B">
        <w:rPr>
          <w:rFonts w:ascii="Times New Roman" w:hAnsi="Times New Roman" w:cs="Times New Roman"/>
          <w:sz w:val="24"/>
          <w:szCs w:val="24"/>
        </w:rPr>
        <w:t xml:space="preserve"> border-l border-white </w:t>
      </w:r>
      <w:proofErr w:type="spellStart"/>
      <w:r w:rsidRPr="00207E0B">
        <w:rPr>
          <w:rFonts w:ascii="Times New Roman" w:hAnsi="Times New Roman" w:cs="Times New Roman"/>
          <w:sz w:val="24"/>
          <w:szCs w:val="24"/>
        </w:rPr>
        <w:t>hover:animate-pulse</w:t>
      </w:r>
      <w:proofErr w:type="spellEnd"/>
      <w:r w:rsidRPr="00207E0B">
        <w:rPr>
          <w:rFonts w:ascii="Times New Roman" w:hAnsi="Times New Roman" w:cs="Times New Roman"/>
          <w:sz w:val="24"/>
          <w:szCs w:val="24"/>
        </w:rPr>
        <w:t>"&gt;</w:t>
      </w:r>
    </w:p>
    <w:p w14:paraId="0C80325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&lt;a </w:t>
      </w:r>
      <w:proofErr w:type="spellStart"/>
      <w:r w:rsidRPr="00207E0B">
        <w:rPr>
          <w:rFonts w:ascii="Times New Roman" w:hAnsi="Times New Roman" w:cs="Times New Roman"/>
          <w:sz w:val="24"/>
          <w:szCs w:val="24"/>
        </w:rPr>
        <w:t>href</w:t>
      </w:r>
      <w:proofErr w:type="spellEnd"/>
      <w:r w:rsidRPr="00207E0B">
        <w:rPr>
          <w:rFonts w:ascii="Times New Roman" w:hAnsi="Times New Roman" w:cs="Times New Roman"/>
          <w:sz w:val="24"/>
          <w:szCs w:val="24"/>
        </w:rPr>
        <w:t>="saran.html" class="button"&gt;Register&lt;/a&gt;&lt;/p&gt;</w:t>
      </w:r>
    </w:p>
    <w:p w14:paraId="2D175C04"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7431D254"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&lt;/header&gt;    </w:t>
      </w:r>
    </w:p>
    <w:p w14:paraId="365EC84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&lt;head&gt;</w:t>
      </w:r>
    </w:p>
    <w:p w14:paraId="6D36AEC0"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&lt;meta charset="UTF-8"&gt;</w:t>
      </w:r>
    </w:p>
    <w:p w14:paraId="65DADCD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&lt;meta http-</w:t>
      </w:r>
      <w:proofErr w:type="spellStart"/>
      <w:r w:rsidRPr="00207E0B">
        <w:rPr>
          <w:rFonts w:ascii="Times New Roman" w:hAnsi="Times New Roman" w:cs="Times New Roman"/>
          <w:sz w:val="24"/>
          <w:szCs w:val="24"/>
        </w:rPr>
        <w:t>equiv</w:t>
      </w:r>
      <w:proofErr w:type="spellEnd"/>
      <w:r w:rsidRPr="00207E0B">
        <w:rPr>
          <w:rFonts w:ascii="Times New Roman" w:hAnsi="Times New Roman" w:cs="Times New Roman"/>
          <w:sz w:val="24"/>
          <w:szCs w:val="24"/>
        </w:rPr>
        <w:t>="X-UA-Compatible" content="IE=edge"&gt;</w:t>
      </w:r>
    </w:p>
    <w:p w14:paraId="1857A6FC"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&lt;meta name="viewport" content="width=device-width, initial-scale=1.0"&gt;</w:t>
      </w:r>
    </w:p>
    <w:p w14:paraId="75ADDAD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&lt;title&gt;Responsive Card Slider&lt;/title&gt;</w:t>
      </w:r>
    </w:p>
    <w:p w14:paraId="7D3E0AD7" w14:textId="1FB76C55" w:rsidR="00207E0B" w:rsidRPr="00207E0B" w:rsidRDefault="00207E0B" w:rsidP="00207E0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207E0B">
        <w:rPr>
          <w:rFonts w:ascii="Times New Roman" w:hAnsi="Times New Roman" w:cs="Times New Roman"/>
          <w:sz w:val="24"/>
          <w:szCs w:val="24"/>
        </w:rPr>
        <w:t>&lt;!-- Swiper CSS --&gt;</w:t>
      </w:r>
    </w:p>
    <w:p w14:paraId="0C0609AF" w14:textId="77777777" w:rsid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lastRenderedPageBreak/>
        <w:t xml:space="preserve">        &lt;link </w:t>
      </w:r>
      <w:proofErr w:type="spellStart"/>
      <w:r w:rsidRPr="00207E0B">
        <w:rPr>
          <w:rFonts w:ascii="Times New Roman" w:hAnsi="Times New Roman" w:cs="Times New Roman"/>
          <w:sz w:val="24"/>
          <w:szCs w:val="24"/>
        </w:rPr>
        <w:t>rel</w:t>
      </w:r>
      <w:proofErr w:type="spellEnd"/>
      <w:r w:rsidRPr="00207E0B">
        <w:rPr>
          <w:rFonts w:ascii="Times New Roman" w:hAnsi="Times New Roman" w:cs="Times New Roman"/>
          <w:sz w:val="24"/>
          <w:szCs w:val="24"/>
        </w:rPr>
        <w:t xml:space="preserve">="stylesheet" </w:t>
      </w:r>
      <w:proofErr w:type="spellStart"/>
      <w:r w:rsidRPr="00207E0B">
        <w:rPr>
          <w:rFonts w:ascii="Times New Roman" w:hAnsi="Times New Roman" w:cs="Times New Roman"/>
          <w:sz w:val="24"/>
          <w:szCs w:val="24"/>
        </w:rPr>
        <w:t>href</w:t>
      </w:r>
      <w:proofErr w:type="spellEnd"/>
      <w:r w:rsidRPr="00207E0B">
        <w:rPr>
          <w:rFonts w:ascii="Times New Roman" w:hAnsi="Times New Roman" w:cs="Times New Roman"/>
          <w:sz w:val="24"/>
          <w:szCs w:val="24"/>
        </w:rPr>
        <w:t>="</w:t>
      </w:r>
      <w:proofErr w:type="spellStart"/>
      <w:r w:rsidRPr="00207E0B">
        <w:rPr>
          <w:rFonts w:ascii="Times New Roman" w:hAnsi="Times New Roman" w:cs="Times New Roman"/>
          <w:sz w:val="24"/>
          <w:szCs w:val="24"/>
        </w:rPr>
        <w:t>css</w:t>
      </w:r>
      <w:proofErr w:type="spellEnd"/>
      <w:r w:rsidRPr="00207E0B">
        <w:rPr>
          <w:rFonts w:ascii="Times New Roman" w:hAnsi="Times New Roman" w:cs="Times New Roman"/>
          <w:sz w:val="24"/>
          <w:szCs w:val="24"/>
        </w:rPr>
        <w:t>/swiper-bundle.min.css"&gt;</w:t>
      </w:r>
    </w:p>
    <w:p w14:paraId="2B8A218A" w14:textId="3485CC94"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 CSS --&gt;</w:t>
      </w:r>
    </w:p>
    <w:p w14:paraId="3536046E" w14:textId="5EAE2FBA"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&lt;link </w:t>
      </w:r>
      <w:proofErr w:type="spellStart"/>
      <w:r w:rsidRPr="00207E0B">
        <w:rPr>
          <w:rFonts w:ascii="Times New Roman" w:hAnsi="Times New Roman" w:cs="Times New Roman"/>
          <w:sz w:val="24"/>
          <w:szCs w:val="24"/>
        </w:rPr>
        <w:t>rel</w:t>
      </w:r>
      <w:proofErr w:type="spellEnd"/>
      <w:r w:rsidRPr="00207E0B">
        <w:rPr>
          <w:rFonts w:ascii="Times New Roman" w:hAnsi="Times New Roman" w:cs="Times New Roman"/>
          <w:sz w:val="24"/>
          <w:szCs w:val="24"/>
        </w:rPr>
        <w:t xml:space="preserve">="stylesheet" </w:t>
      </w:r>
      <w:proofErr w:type="spellStart"/>
      <w:r w:rsidRPr="00207E0B">
        <w:rPr>
          <w:rFonts w:ascii="Times New Roman" w:hAnsi="Times New Roman" w:cs="Times New Roman"/>
          <w:sz w:val="24"/>
          <w:szCs w:val="24"/>
        </w:rPr>
        <w:t>href</w:t>
      </w:r>
      <w:proofErr w:type="spellEnd"/>
      <w:r w:rsidRPr="00207E0B">
        <w:rPr>
          <w:rFonts w:ascii="Times New Roman" w:hAnsi="Times New Roman" w:cs="Times New Roman"/>
          <w:sz w:val="24"/>
          <w:szCs w:val="24"/>
        </w:rPr>
        <w:t>="</w:t>
      </w:r>
      <w:proofErr w:type="spellStart"/>
      <w:r w:rsidRPr="00207E0B">
        <w:rPr>
          <w:rFonts w:ascii="Times New Roman" w:hAnsi="Times New Roman" w:cs="Times New Roman"/>
          <w:sz w:val="24"/>
          <w:szCs w:val="24"/>
        </w:rPr>
        <w:t>css</w:t>
      </w:r>
      <w:proofErr w:type="spellEnd"/>
      <w:r w:rsidRPr="00207E0B">
        <w:rPr>
          <w:rFonts w:ascii="Times New Roman" w:hAnsi="Times New Roman" w:cs="Times New Roman"/>
          <w:sz w:val="24"/>
          <w:szCs w:val="24"/>
        </w:rPr>
        <w:t xml:space="preserve">/style.css"&gt;                                        </w:t>
      </w:r>
    </w:p>
    <w:p w14:paraId="7454B484"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&lt;/head&gt;</w:t>
      </w:r>
    </w:p>
    <w:p w14:paraId="709E33DF"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&lt;body&gt;</w:t>
      </w:r>
    </w:p>
    <w:p w14:paraId="0038DF09"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class="slide-container swiper"&gt;</w:t>
      </w:r>
    </w:p>
    <w:p w14:paraId="20D11AD6"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class="slide-content"&gt;</w:t>
      </w:r>
    </w:p>
    <w:p w14:paraId="10FF50EC"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class="card-wrapper swiper-wrapper"&gt;</w:t>
      </w:r>
    </w:p>
    <w:p w14:paraId="2DD0330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 swiper-slide"&gt;</w:t>
      </w:r>
    </w:p>
    <w:p w14:paraId="2743078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class="image-content"&gt;</w:t>
      </w:r>
    </w:p>
    <w:p w14:paraId="4DA4A1EA" w14:textId="5B69D26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&lt;span class="overlay"&gt;&lt;/span&gt;</w:t>
      </w:r>
    </w:p>
    <w:p w14:paraId="3FE45F9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class="card-image"&gt;</w:t>
      </w:r>
    </w:p>
    <w:p w14:paraId="37348FB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 xml:space="preserve"> </w:t>
      </w:r>
      <w:proofErr w:type="spellStart"/>
      <w:r w:rsidRPr="00207E0B">
        <w:rPr>
          <w:rFonts w:ascii="Times New Roman" w:hAnsi="Times New Roman" w:cs="Times New Roman"/>
          <w:sz w:val="24"/>
          <w:szCs w:val="24"/>
        </w:rPr>
        <w:t>src</w:t>
      </w:r>
      <w:proofErr w:type="spellEnd"/>
      <w:r w:rsidRPr="00207E0B">
        <w:rPr>
          <w:rFonts w:ascii="Times New Roman" w:hAnsi="Times New Roman" w:cs="Times New Roman"/>
          <w:sz w:val="24"/>
          <w:szCs w:val="24"/>
        </w:rPr>
        <w:t>="14.jpg" alt="" class="card-</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"&gt;</w:t>
      </w:r>
    </w:p>
    <w:p w14:paraId="767ACB47"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1618DB6C" w14:textId="05B99F79"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52A674EE"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class="card-content"&gt;</w:t>
      </w:r>
    </w:p>
    <w:p w14:paraId="56E0BF3A"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&lt;h2 class="name"&gt;SARANRAJ V&lt;/h2&gt;</w:t>
      </w:r>
    </w:p>
    <w:p w14:paraId="0714FC1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 class="description"&gt;&lt;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roofErr w:type="spellStart"/>
      <w:r w:rsidRPr="00207E0B">
        <w:rPr>
          <w:rFonts w:ascii="Times New Roman" w:hAnsi="Times New Roman" w:cs="Times New Roman"/>
          <w:sz w:val="24"/>
          <w:szCs w:val="24"/>
        </w:rPr>
        <w:t>DESIGNATION:M.Sc</w:t>
      </w:r>
      <w:proofErr w:type="spellEnd"/>
      <w:r w:rsidRPr="00207E0B">
        <w:rPr>
          <w:rFonts w:ascii="Times New Roman" w:hAnsi="Times New Roman" w:cs="Times New Roman"/>
          <w:sz w:val="24"/>
          <w:szCs w:val="24"/>
        </w:rPr>
        <w:t>(IT)&lt;/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4B171CE0"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    PHONE:9789685039&lt;/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45D61F79" w14:textId="3D27A792"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&gt;EMAIL:saran1212raj@gmail.com&lt;/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&gt;&lt;/p&gt;</w:t>
      </w:r>
    </w:p>
    <w:p w14:paraId="428249A9"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&lt;button class="button"&gt;View More&lt;/button&gt;</w:t>
      </w:r>
    </w:p>
    <w:p w14:paraId="1B50B708"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028A7132"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142542FD"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 swiper-slide"&gt;</w:t>
      </w:r>
    </w:p>
    <w:p w14:paraId="7487A3C0"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lastRenderedPageBreak/>
        <w:t xml:space="preserve">                        &lt;div class="image-content"&gt;</w:t>
      </w:r>
    </w:p>
    <w:p w14:paraId="67C03902" w14:textId="355451E0"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&lt;span class="overlay"&gt;&lt;/span&gt;</w:t>
      </w:r>
    </w:p>
    <w:p w14:paraId="5457F62A"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class="card-image"&gt;</w:t>
      </w:r>
    </w:p>
    <w:p w14:paraId="4D8B8D70"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 xml:space="preserve"> </w:t>
      </w:r>
      <w:proofErr w:type="spellStart"/>
      <w:r w:rsidRPr="00207E0B">
        <w:rPr>
          <w:rFonts w:ascii="Times New Roman" w:hAnsi="Times New Roman" w:cs="Times New Roman"/>
          <w:sz w:val="24"/>
          <w:szCs w:val="24"/>
        </w:rPr>
        <w:t>src</w:t>
      </w:r>
      <w:proofErr w:type="spellEnd"/>
      <w:r w:rsidRPr="00207E0B">
        <w:rPr>
          <w:rFonts w:ascii="Times New Roman" w:hAnsi="Times New Roman" w:cs="Times New Roman"/>
          <w:sz w:val="24"/>
          <w:szCs w:val="24"/>
        </w:rPr>
        <w:t>="12.png" alt="" class="card-</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"&gt;</w:t>
      </w:r>
    </w:p>
    <w:p w14:paraId="7DBDD5E7"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59108F25" w14:textId="7ED5BCF0"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6B505DF9"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class="card-content"&gt;</w:t>
      </w:r>
    </w:p>
    <w:p w14:paraId="05320A01"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&lt;h2 class="name"&gt;SANGEETHA B&lt;/h2&gt;</w:t>
      </w:r>
    </w:p>
    <w:p w14:paraId="6BB6753E"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 class="description"&gt;&lt;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roofErr w:type="spellStart"/>
      <w:r w:rsidRPr="00207E0B">
        <w:rPr>
          <w:rFonts w:ascii="Times New Roman" w:hAnsi="Times New Roman" w:cs="Times New Roman"/>
          <w:sz w:val="24"/>
          <w:szCs w:val="24"/>
        </w:rPr>
        <w:t>DESIGNATION:M.Sc</w:t>
      </w:r>
      <w:proofErr w:type="spellEnd"/>
      <w:r w:rsidRPr="00207E0B">
        <w:rPr>
          <w:rFonts w:ascii="Times New Roman" w:hAnsi="Times New Roman" w:cs="Times New Roman"/>
          <w:sz w:val="24"/>
          <w:szCs w:val="24"/>
        </w:rPr>
        <w:t>(IT)&lt;/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51BCC428"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    PHONE:9791076293&lt;/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057CCCB3" w14:textId="68BE36BA"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&gt;EMAIL:sangeethabalasundaram@gmail.com&lt;/br&gt;&lt;/p&gt;</w:t>
      </w:r>
    </w:p>
    <w:p w14:paraId="1FC5B58A"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&lt;button class="button"&gt;View More&lt;/button&gt;</w:t>
      </w:r>
    </w:p>
    <w:p w14:paraId="7ED21FAF"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5E16716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1E08C3B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 swiper-slide"&gt;</w:t>
      </w:r>
    </w:p>
    <w:p w14:paraId="5148709C"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class="image-content"&gt;</w:t>
      </w:r>
    </w:p>
    <w:p w14:paraId="3510AE47" w14:textId="64465B01"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&lt;span class="overlay"&gt;&lt;/span&gt;</w:t>
      </w:r>
    </w:p>
    <w:p w14:paraId="5BFABAD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class="card-image"&gt;</w:t>
      </w:r>
    </w:p>
    <w:p w14:paraId="3CDE131C"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 xml:space="preserve"> </w:t>
      </w:r>
      <w:proofErr w:type="spellStart"/>
      <w:r w:rsidRPr="00207E0B">
        <w:rPr>
          <w:rFonts w:ascii="Times New Roman" w:hAnsi="Times New Roman" w:cs="Times New Roman"/>
          <w:sz w:val="24"/>
          <w:szCs w:val="24"/>
        </w:rPr>
        <w:t>src</w:t>
      </w:r>
      <w:proofErr w:type="spellEnd"/>
      <w:r w:rsidRPr="00207E0B">
        <w:rPr>
          <w:rFonts w:ascii="Times New Roman" w:hAnsi="Times New Roman" w:cs="Times New Roman"/>
          <w:sz w:val="24"/>
          <w:szCs w:val="24"/>
        </w:rPr>
        <w:t>="15.png" alt="" class="card-</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"&gt;</w:t>
      </w:r>
    </w:p>
    <w:p w14:paraId="2E8FE69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07D7E762" w14:textId="7A1E229B"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00D45101"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class="card-content"&gt;</w:t>
      </w:r>
    </w:p>
    <w:p w14:paraId="6C3441E4"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&lt;h2 class="name"&gt;GANESH&lt;/h2&gt;</w:t>
      </w:r>
    </w:p>
    <w:p w14:paraId="406DD937" w14:textId="77777777" w:rsid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 class="description"&gt;&lt;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roofErr w:type="spellStart"/>
      <w:r w:rsidRPr="00207E0B">
        <w:rPr>
          <w:rFonts w:ascii="Times New Roman" w:hAnsi="Times New Roman" w:cs="Times New Roman"/>
          <w:sz w:val="24"/>
          <w:szCs w:val="24"/>
        </w:rPr>
        <w:t>DESIGNATION:M.Sc</w:t>
      </w:r>
      <w:proofErr w:type="spellEnd"/>
      <w:r w:rsidRPr="00207E0B">
        <w:rPr>
          <w:rFonts w:ascii="Times New Roman" w:hAnsi="Times New Roman" w:cs="Times New Roman"/>
          <w:sz w:val="24"/>
          <w:szCs w:val="24"/>
        </w:rPr>
        <w:t>(IT)&lt;/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026EA571" w14:textId="557480E1" w:rsidR="00207E0B" w:rsidRPr="00207E0B" w:rsidRDefault="00207E0B" w:rsidP="00207E0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07E0B">
        <w:rPr>
          <w:rFonts w:ascii="Times New Roman" w:hAnsi="Times New Roman" w:cs="Times New Roman"/>
          <w:sz w:val="24"/>
          <w:szCs w:val="24"/>
        </w:rPr>
        <w: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    PHONE:9944033190&lt;/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0EC6D20A" w14:textId="71811133"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&gt;EMAIL:ganeshyadhav@gmail.com&lt;/br&gt;&lt;/p&gt;</w:t>
      </w:r>
    </w:p>
    <w:p w14:paraId="7C74847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&lt;button class="button"&gt;View More&lt;/button&gt;</w:t>
      </w:r>
    </w:p>
    <w:p w14:paraId="1D0A202C"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2880FD25"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777C4104"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 swiper-slide"&gt;</w:t>
      </w:r>
    </w:p>
    <w:p w14:paraId="74D728B7"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class="image-content"&gt;</w:t>
      </w:r>
    </w:p>
    <w:p w14:paraId="665A6F0F" w14:textId="3FEF826C"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&lt;span class="overlay"&gt;&lt;/span&gt;</w:t>
      </w:r>
    </w:p>
    <w:p w14:paraId="36639101"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class="card-image"&gt;</w:t>
      </w:r>
    </w:p>
    <w:p w14:paraId="24BEA530"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 xml:space="preserve"> </w:t>
      </w:r>
      <w:proofErr w:type="spellStart"/>
      <w:r w:rsidRPr="00207E0B">
        <w:rPr>
          <w:rFonts w:ascii="Times New Roman" w:hAnsi="Times New Roman" w:cs="Times New Roman"/>
          <w:sz w:val="24"/>
          <w:szCs w:val="24"/>
        </w:rPr>
        <w:t>src</w:t>
      </w:r>
      <w:proofErr w:type="spellEnd"/>
      <w:r w:rsidRPr="00207E0B">
        <w:rPr>
          <w:rFonts w:ascii="Times New Roman" w:hAnsi="Times New Roman" w:cs="Times New Roman"/>
          <w:sz w:val="24"/>
          <w:szCs w:val="24"/>
        </w:rPr>
        <w:t>="13.png" alt="" class="card-</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"&gt;</w:t>
      </w:r>
    </w:p>
    <w:p w14:paraId="40D3E367"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562DB7EB" w14:textId="626B4971"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32F59DA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class="card-content"&gt;</w:t>
      </w:r>
    </w:p>
    <w:p w14:paraId="13AE8729"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&lt;h2 class="name"&gt;RAGHUL MANI&lt;/h2&gt;</w:t>
      </w:r>
    </w:p>
    <w:p w14:paraId="2983E1CC"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 class="description"&gt;&lt;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roofErr w:type="spellStart"/>
      <w:r w:rsidRPr="00207E0B">
        <w:rPr>
          <w:rFonts w:ascii="Times New Roman" w:hAnsi="Times New Roman" w:cs="Times New Roman"/>
          <w:sz w:val="24"/>
          <w:szCs w:val="24"/>
        </w:rPr>
        <w:t>DESIGNATION:M.Sc</w:t>
      </w:r>
      <w:proofErr w:type="spellEnd"/>
      <w:r w:rsidRPr="00207E0B">
        <w:rPr>
          <w:rFonts w:ascii="Times New Roman" w:hAnsi="Times New Roman" w:cs="Times New Roman"/>
          <w:sz w:val="24"/>
          <w:szCs w:val="24"/>
        </w:rPr>
        <w:t>(IT)&lt;/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437A27E6"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    PHONE:9150580631&lt;/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456D5033" w14:textId="48ED5695"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&gt;EMAIL:raghulmanimba@gmail.com&lt;/br&gt;&lt;/p&gt;</w:t>
      </w:r>
    </w:p>
    <w:p w14:paraId="0DAA7D83"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&lt;button class="button"&gt;View More&lt;/button&gt;</w:t>
      </w:r>
    </w:p>
    <w:p w14:paraId="609DBAE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1E18A948"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3322F5D1"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 swiper-slide"&gt;</w:t>
      </w:r>
    </w:p>
    <w:p w14:paraId="5F3D116A"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class="image-content"&gt;</w:t>
      </w:r>
    </w:p>
    <w:p w14:paraId="46C06CAC" w14:textId="541F667F"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&lt;span class="overlay"&gt;&lt;/span&gt;</w:t>
      </w:r>
    </w:p>
    <w:p w14:paraId="5F15E16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class="card-image"&gt;</w:t>
      </w:r>
    </w:p>
    <w:p w14:paraId="6575A507"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lastRenderedPageBreak/>
        <w:t xml:space="preserve">                                &lt;</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 xml:space="preserve"> </w:t>
      </w:r>
      <w:proofErr w:type="spellStart"/>
      <w:r w:rsidRPr="00207E0B">
        <w:rPr>
          <w:rFonts w:ascii="Times New Roman" w:hAnsi="Times New Roman" w:cs="Times New Roman"/>
          <w:sz w:val="24"/>
          <w:szCs w:val="24"/>
        </w:rPr>
        <w:t>src</w:t>
      </w:r>
      <w:proofErr w:type="spellEnd"/>
      <w:r w:rsidRPr="00207E0B">
        <w:rPr>
          <w:rFonts w:ascii="Times New Roman" w:hAnsi="Times New Roman" w:cs="Times New Roman"/>
          <w:sz w:val="24"/>
          <w:szCs w:val="24"/>
        </w:rPr>
        <w:t>="11.jpg" alt="" class="card-</w:t>
      </w:r>
      <w:proofErr w:type="spellStart"/>
      <w:r w:rsidRPr="00207E0B">
        <w:rPr>
          <w:rFonts w:ascii="Times New Roman" w:hAnsi="Times New Roman" w:cs="Times New Roman"/>
          <w:sz w:val="24"/>
          <w:szCs w:val="24"/>
        </w:rPr>
        <w:t>img</w:t>
      </w:r>
      <w:proofErr w:type="spellEnd"/>
      <w:r w:rsidRPr="00207E0B">
        <w:rPr>
          <w:rFonts w:ascii="Times New Roman" w:hAnsi="Times New Roman" w:cs="Times New Roman"/>
          <w:sz w:val="24"/>
          <w:szCs w:val="24"/>
        </w:rPr>
        <w:t>"&gt;</w:t>
      </w:r>
    </w:p>
    <w:p w14:paraId="6D48F19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4B6BC88D" w14:textId="53AC0435"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00F9A77D"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class="card-content"&gt;</w:t>
      </w:r>
    </w:p>
    <w:p w14:paraId="049B06DC"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&lt;h2 class="name"&gt;ABINAYA S&lt;/h2&gt;</w:t>
      </w:r>
    </w:p>
    <w:p w14:paraId="4A62CBFC"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&lt;p class="description"&gt;&lt;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roofErr w:type="spellStart"/>
      <w:r w:rsidRPr="00207E0B">
        <w:rPr>
          <w:rFonts w:ascii="Times New Roman" w:hAnsi="Times New Roman" w:cs="Times New Roman"/>
          <w:sz w:val="24"/>
          <w:szCs w:val="24"/>
        </w:rPr>
        <w:t>DESIGNATION:M.Sc</w:t>
      </w:r>
      <w:proofErr w:type="spellEnd"/>
      <w:r w:rsidRPr="00207E0B">
        <w:rPr>
          <w:rFonts w:ascii="Times New Roman" w:hAnsi="Times New Roman" w:cs="Times New Roman"/>
          <w:sz w:val="24"/>
          <w:szCs w:val="24"/>
        </w:rPr>
        <w:t>(IT)&lt;/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4B38725F"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    PHONE:9003676342&lt;/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w:t>
      </w:r>
    </w:p>
    <w:p w14:paraId="44FE13DB" w14:textId="092A3894"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&gt;EMAIL:abinayaash06@gmail.com&lt;/</w:t>
      </w:r>
      <w:proofErr w:type="spellStart"/>
      <w:r w:rsidRPr="00207E0B">
        <w:rPr>
          <w:rFonts w:ascii="Times New Roman" w:hAnsi="Times New Roman" w:cs="Times New Roman"/>
          <w:sz w:val="24"/>
          <w:szCs w:val="24"/>
        </w:rPr>
        <w:t>br</w:t>
      </w:r>
      <w:proofErr w:type="spellEnd"/>
      <w:r w:rsidRPr="00207E0B">
        <w:rPr>
          <w:rFonts w:ascii="Times New Roman" w:hAnsi="Times New Roman" w:cs="Times New Roman"/>
          <w:sz w:val="24"/>
          <w:szCs w:val="24"/>
        </w:rPr>
        <w:t>&gt;&lt;/p&gt;</w:t>
      </w:r>
    </w:p>
    <w:p w14:paraId="624C911F"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&lt;button class="button"&gt;View More&lt;/button&gt;</w:t>
      </w:r>
    </w:p>
    <w:p w14:paraId="2E6846ED"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7175C4D1"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4E0C7425"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324ED3E6" w14:textId="33C938A5"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1523DB79"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class="swiper-button-next swiper-</w:t>
      </w:r>
      <w:proofErr w:type="spellStart"/>
      <w:r w:rsidRPr="00207E0B">
        <w:rPr>
          <w:rFonts w:ascii="Times New Roman" w:hAnsi="Times New Roman" w:cs="Times New Roman"/>
          <w:sz w:val="24"/>
          <w:szCs w:val="24"/>
        </w:rPr>
        <w:t>navBtn</w:t>
      </w:r>
      <w:proofErr w:type="spellEnd"/>
      <w:r w:rsidRPr="00207E0B">
        <w:rPr>
          <w:rFonts w:ascii="Times New Roman" w:hAnsi="Times New Roman" w:cs="Times New Roman"/>
          <w:sz w:val="24"/>
          <w:szCs w:val="24"/>
        </w:rPr>
        <w:t>"&gt;&lt;/div&gt;</w:t>
      </w:r>
    </w:p>
    <w:p w14:paraId="1BA77E49"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class="swiper-button-</w:t>
      </w:r>
      <w:proofErr w:type="spellStart"/>
      <w:r w:rsidRPr="00207E0B">
        <w:rPr>
          <w:rFonts w:ascii="Times New Roman" w:hAnsi="Times New Roman" w:cs="Times New Roman"/>
          <w:sz w:val="24"/>
          <w:szCs w:val="24"/>
        </w:rPr>
        <w:t>prev</w:t>
      </w:r>
      <w:proofErr w:type="spellEnd"/>
      <w:r w:rsidRPr="00207E0B">
        <w:rPr>
          <w:rFonts w:ascii="Times New Roman" w:hAnsi="Times New Roman" w:cs="Times New Roman"/>
          <w:sz w:val="24"/>
          <w:szCs w:val="24"/>
        </w:rPr>
        <w:t xml:space="preserve"> swiper-</w:t>
      </w:r>
      <w:proofErr w:type="spellStart"/>
      <w:r w:rsidRPr="00207E0B">
        <w:rPr>
          <w:rFonts w:ascii="Times New Roman" w:hAnsi="Times New Roman" w:cs="Times New Roman"/>
          <w:sz w:val="24"/>
          <w:szCs w:val="24"/>
        </w:rPr>
        <w:t>navBtn</w:t>
      </w:r>
      <w:proofErr w:type="spellEnd"/>
      <w:r w:rsidRPr="00207E0B">
        <w:rPr>
          <w:rFonts w:ascii="Times New Roman" w:hAnsi="Times New Roman" w:cs="Times New Roman"/>
          <w:sz w:val="24"/>
          <w:szCs w:val="24"/>
        </w:rPr>
        <w:t>"&gt;&lt;/div&gt;</w:t>
      </w:r>
    </w:p>
    <w:p w14:paraId="03A47B62"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 class="swiper-pagination"&gt;&lt;/div&gt;</w:t>
      </w:r>
    </w:p>
    <w:p w14:paraId="581E0F4E"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&lt;/div&gt;</w:t>
      </w:r>
    </w:p>
    <w:p w14:paraId="69579E7C" w14:textId="780F0016"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&lt;/body&gt;</w:t>
      </w:r>
    </w:p>
    <w:p w14:paraId="6167FC5F"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 Swiper JS --&gt;</w:t>
      </w:r>
    </w:p>
    <w:p w14:paraId="3FD7467C" w14:textId="72833ABC"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&lt;script </w:t>
      </w:r>
      <w:proofErr w:type="spellStart"/>
      <w:r w:rsidRPr="00207E0B">
        <w:rPr>
          <w:rFonts w:ascii="Times New Roman" w:hAnsi="Times New Roman" w:cs="Times New Roman"/>
          <w:sz w:val="24"/>
          <w:szCs w:val="24"/>
        </w:rPr>
        <w:t>src</w:t>
      </w:r>
      <w:proofErr w:type="spellEnd"/>
      <w:r w:rsidRPr="00207E0B">
        <w:rPr>
          <w:rFonts w:ascii="Times New Roman" w:hAnsi="Times New Roman" w:cs="Times New Roman"/>
          <w:sz w:val="24"/>
          <w:szCs w:val="24"/>
        </w:rPr>
        <w:t>="</w:t>
      </w:r>
      <w:proofErr w:type="spellStart"/>
      <w:r w:rsidRPr="00207E0B">
        <w:rPr>
          <w:rFonts w:ascii="Times New Roman" w:hAnsi="Times New Roman" w:cs="Times New Roman"/>
          <w:sz w:val="24"/>
          <w:szCs w:val="24"/>
        </w:rPr>
        <w:t>js</w:t>
      </w:r>
      <w:proofErr w:type="spellEnd"/>
      <w:r w:rsidRPr="00207E0B">
        <w:rPr>
          <w:rFonts w:ascii="Times New Roman" w:hAnsi="Times New Roman" w:cs="Times New Roman"/>
          <w:sz w:val="24"/>
          <w:szCs w:val="24"/>
        </w:rPr>
        <w:t>/swiper-bundle.min.js"&gt;&lt;/script&gt;</w:t>
      </w:r>
    </w:p>
    <w:p w14:paraId="40B7D6E4"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 JavaScript --&gt;</w:t>
      </w:r>
    </w:p>
    <w:p w14:paraId="67BBCC7B" w14:textId="77777777" w:rsidR="00207E0B" w:rsidRPr="00207E0B"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 xml:space="preserve">    &lt;script </w:t>
      </w:r>
      <w:proofErr w:type="spellStart"/>
      <w:r w:rsidRPr="00207E0B">
        <w:rPr>
          <w:rFonts w:ascii="Times New Roman" w:hAnsi="Times New Roman" w:cs="Times New Roman"/>
          <w:sz w:val="24"/>
          <w:szCs w:val="24"/>
        </w:rPr>
        <w:t>src</w:t>
      </w:r>
      <w:proofErr w:type="spellEnd"/>
      <w:r w:rsidRPr="00207E0B">
        <w:rPr>
          <w:rFonts w:ascii="Times New Roman" w:hAnsi="Times New Roman" w:cs="Times New Roman"/>
          <w:sz w:val="24"/>
          <w:szCs w:val="24"/>
        </w:rPr>
        <w:t>="</w:t>
      </w:r>
      <w:proofErr w:type="spellStart"/>
      <w:r w:rsidRPr="00207E0B">
        <w:rPr>
          <w:rFonts w:ascii="Times New Roman" w:hAnsi="Times New Roman" w:cs="Times New Roman"/>
          <w:sz w:val="24"/>
          <w:szCs w:val="24"/>
        </w:rPr>
        <w:t>js</w:t>
      </w:r>
      <w:proofErr w:type="spellEnd"/>
      <w:r w:rsidRPr="00207E0B">
        <w:rPr>
          <w:rFonts w:ascii="Times New Roman" w:hAnsi="Times New Roman" w:cs="Times New Roman"/>
          <w:sz w:val="24"/>
          <w:szCs w:val="24"/>
        </w:rPr>
        <w:t>/script.js"&gt;&lt;/script&gt;</w:t>
      </w:r>
    </w:p>
    <w:p w14:paraId="02CD1B35" w14:textId="2AA07ADA" w:rsidR="001606CC" w:rsidRDefault="00207E0B" w:rsidP="00207E0B">
      <w:pPr>
        <w:spacing w:line="360" w:lineRule="auto"/>
        <w:rPr>
          <w:rFonts w:ascii="Times New Roman" w:hAnsi="Times New Roman" w:cs="Times New Roman"/>
          <w:sz w:val="24"/>
          <w:szCs w:val="24"/>
        </w:rPr>
      </w:pPr>
      <w:r w:rsidRPr="00207E0B">
        <w:rPr>
          <w:rFonts w:ascii="Times New Roman" w:hAnsi="Times New Roman" w:cs="Times New Roman"/>
          <w:sz w:val="24"/>
          <w:szCs w:val="24"/>
        </w:rPr>
        <w:t>&lt;/html&gt;</w:t>
      </w:r>
    </w:p>
    <w:p w14:paraId="4652E61C" w14:textId="77777777" w:rsidR="001606CC" w:rsidRDefault="001606CC" w:rsidP="0033207F">
      <w:pPr>
        <w:spacing w:line="360" w:lineRule="auto"/>
        <w:rPr>
          <w:rFonts w:ascii="Times New Roman" w:hAnsi="Times New Roman" w:cs="Times New Roman"/>
          <w:sz w:val="24"/>
          <w:szCs w:val="24"/>
        </w:rPr>
      </w:pPr>
    </w:p>
    <w:p w14:paraId="7BDFE2C9" w14:textId="4322E420" w:rsidR="001606CC" w:rsidRDefault="00540812" w:rsidP="0033207F">
      <w:pPr>
        <w:spacing w:line="360" w:lineRule="auto"/>
        <w:rPr>
          <w:rFonts w:ascii="Times New Roman" w:hAnsi="Times New Roman" w:cs="Times New Roman"/>
          <w:b/>
          <w:bCs/>
          <w:sz w:val="24"/>
          <w:szCs w:val="24"/>
        </w:rPr>
      </w:pPr>
      <w:r w:rsidRPr="00540812">
        <w:rPr>
          <w:rFonts w:ascii="Times New Roman" w:hAnsi="Times New Roman" w:cs="Times New Roman"/>
          <w:b/>
          <w:bCs/>
          <w:sz w:val="24"/>
          <w:szCs w:val="24"/>
        </w:rPr>
        <w:lastRenderedPageBreak/>
        <w:t>SCREENSHOT</w:t>
      </w:r>
    </w:p>
    <w:p w14:paraId="2C96806F" w14:textId="24C9EFE1" w:rsidR="00540812" w:rsidRDefault="00540812" w:rsidP="0033207F">
      <w:pPr>
        <w:spacing w:line="360" w:lineRule="auto"/>
        <w:rPr>
          <w:rFonts w:ascii="Times New Roman" w:hAnsi="Times New Roman" w:cs="Times New Roman"/>
          <w:b/>
          <w:bCs/>
          <w:sz w:val="24"/>
          <w:szCs w:val="24"/>
        </w:rPr>
      </w:pPr>
    </w:p>
    <w:p w14:paraId="72043E23" w14:textId="77777777" w:rsidR="00540812" w:rsidRDefault="00540812" w:rsidP="0033207F">
      <w:pPr>
        <w:spacing w:line="360" w:lineRule="auto"/>
        <w:rPr>
          <w:rFonts w:ascii="Times New Roman" w:hAnsi="Times New Roman" w:cs="Times New Roman"/>
          <w:b/>
          <w:bCs/>
          <w:sz w:val="24"/>
          <w:szCs w:val="24"/>
        </w:rPr>
      </w:pPr>
    </w:p>
    <w:p w14:paraId="19938C28" w14:textId="67EE6AA4" w:rsidR="00540812" w:rsidRPr="00540812" w:rsidRDefault="00540812" w:rsidP="0033207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C4E8D35" wp14:editId="5839F96E">
            <wp:extent cx="5654040" cy="3895725"/>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4040" cy="3895725"/>
                    </a:xfrm>
                    <a:prstGeom prst="rect">
                      <a:avLst/>
                    </a:prstGeom>
                    <a:noFill/>
                  </pic:spPr>
                </pic:pic>
              </a:graphicData>
            </a:graphic>
          </wp:inline>
        </w:drawing>
      </w:r>
    </w:p>
    <w:p w14:paraId="0ADF52C0" w14:textId="77777777" w:rsidR="001606CC" w:rsidRDefault="001606CC" w:rsidP="0033207F">
      <w:pPr>
        <w:spacing w:line="360" w:lineRule="auto"/>
        <w:rPr>
          <w:rFonts w:ascii="Times New Roman" w:hAnsi="Times New Roman" w:cs="Times New Roman"/>
          <w:sz w:val="24"/>
          <w:szCs w:val="24"/>
        </w:rPr>
      </w:pPr>
    </w:p>
    <w:p w14:paraId="39652994" w14:textId="77777777" w:rsidR="001606CC" w:rsidRDefault="001606CC" w:rsidP="0033207F">
      <w:pPr>
        <w:spacing w:line="360" w:lineRule="auto"/>
        <w:rPr>
          <w:rFonts w:ascii="Times New Roman" w:hAnsi="Times New Roman" w:cs="Times New Roman"/>
          <w:sz w:val="24"/>
          <w:szCs w:val="24"/>
        </w:rPr>
      </w:pPr>
    </w:p>
    <w:p w14:paraId="7E130513" w14:textId="77777777" w:rsidR="001606CC" w:rsidRDefault="001606CC" w:rsidP="0033207F">
      <w:pPr>
        <w:spacing w:line="360" w:lineRule="auto"/>
        <w:rPr>
          <w:rFonts w:ascii="Times New Roman" w:hAnsi="Times New Roman" w:cs="Times New Roman"/>
          <w:sz w:val="24"/>
          <w:szCs w:val="24"/>
        </w:rPr>
      </w:pPr>
    </w:p>
    <w:p w14:paraId="0D9454F4" w14:textId="77777777" w:rsidR="001606CC" w:rsidRDefault="001606CC" w:rsidP="0033207F">
      <w:pPr>
        <w:spacing w:line="360" w:lineRule="auto"/>
        <w:rPr>
          <w:rFonts w:ascii="Times New Roman" w:hAnsi="Times New Roman" w:cs="Times New Roman"/>
          <w:sz w:val="24"/>
          <w:szCs w:val="24"/>
        </w:rPr>
      </w:pPr>
    </w:p>
    <w:p w14:paraId="259CC0A6" w14:textId="77777777" w:rsidR="001606CC" w:rsidRDefault="001606CC" w:rsidP="0033207F">
      <w:pPr>
        <w:spacing w:line="360" w:lineRule="auto"/>
        <w:rPr>
          <w:rFonts w:ascii="Times New Roman" w:hAnsi="Times New Roman" w:cs="Times New Roman"/>
          <w:sz w:val="24"/>
          <w:szCs w:val="24"/>
        </w:rPr>
      </w:pPr>
    </w:p>
    <w:p w14:paraId="0E1F89B4" w14:textId="77777777" w:rsidR="001606CC" w:rsidRDefault="001606CC" w:rsidP="0033207F">
      <w:pPr>
        <w:spacing w:line="360" w:lineRule="auto"/>
        <w:rPr>
          <w:rFonts w:ascii="Times New Roman" w:hAnsi="Times New Roman" w:cs="Times New Roman"/>
          <w:sz w:val="24"/>
          <w:szCs w:val="24"/>
        </w:rPr>
      </w:pPr>
    </w:p>
    <w:p w14:paraId="70049A78" w14:textId="77777777" w:rsidR="001606CC" w:rsidRDefault="001606CC" w:rsidP="0033207F">
      <w:pPr>
        <w:spacing w:line="360" w:lineRule="auto"/>
        <w:rPr>
          <w:rFonts w:ascii="Times New Roman" w:hAnsi="Times New Roman" w:cs="Times New Roman"/>
          <w:sz w:val="24"/>
          <w:szCs w:val="24"/>
        </w:rPr>
      </w:pPr>
    </w:p>
    <w:p w14:paraId="497FB096" w14:textId="77777777" w:rsidR="001606CC" w:rsidRDefault="001606CC" w:rsidP="0033207F">
      <w:pPr>
        <w:spacing w:line="360" w:lineRule="auto"/>
        <w:rPr>
          <w:rFonts w:ascii="Times New Roman" w:hAnsi="Times New Roman" w:cs="Times New Roman"/>
          <w:sz w:val="24"/>
          <w:szCs w:val="24"/>
        </w:rPr>
      </w:pPr>
    </w:p>
    <w:p w14:paraId="0067393E" w14:textId="77777777" w:rsidR="001606CC" w:rsidRDefault="001606CC" w:rsidP="0033207F">
      <w:pPr>
        <w:spacing w:line="360" w:lineRule="auto"/>
        <w:rPr>
          <w:rFonts w:ascii="Times New Roman" w:hAnsi="Times New Roman" w:cs="Times New Roman"/>
          <w:sz w:val="24"/>
          <w:szCs w:val="24"/>
        </w:rPr>
      </w:pPr>
    </w:p>
    <w:p w14:paraId="336CB58C" w14:textId="77777777" w:rsidR="001606CC" w:rsidRDefault="001606CC" w:rsidP="0033207F">
      <w:pPr>
        <w:spacing w:line="360" w:lineRule="auto"/>
        <w:rPr>
          <w:rFonts w:ascii="Times New Roman" w:hAnsi="Times New Roman" w:cs="Times New Roman"/>
          <w:sz w:val="24"/>
          <w:szCs w:val="24"/>
        </w:rPr>
      </w:pPr>
    </w:p>
    <w:p w14:paraId="49AC4F78" w14:textId="5B6F688D" w:rsidR="001606CC" w:rsidRDefault="001606CC" w:rsidP="0033207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CONTACT PAGE</w:t>
      </w:r>
    </w:p>
    <w:p w14:paraId="25C45926" w14:textId="031ECEA6" w:rsidR="001606CC" w:rsidRDefault="001606CC" w:rsidP="0033207F">
      <w:pPr>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This page </w:t>
      </w:r>
      <w:r w:rsidR="00433B36">
        <w:rPr>
          <w:rFonts w:ascii="Times New Roman" w:hAnsi="Times New Roman" w:cs="Times New Roman"/>
          <w:sz w:val="24"/>
          <w:szCs w:val="24"/>
        </w:rPr>
        <w:t>is where the user can communicate with the administrator for any query</w:t>
      </w:r>
      <w:r w:rsidR="000D171E">
        <w:rPr>
          <w:rFonts w:ascii="Times New Roman" w:hAnsi="Times New Roman" w:cs="Times New Roman"/>
          <w:sz w:val="24"/>
          <w:szCs w:val="24"/>
        </w:rPr>
        <w:t>. It contains the address, phone number and email address of the department.</w:t>
      </w:r>
    </w:p>
    <w:p w14:paraId="5A1993D0" w14:textId="253DC4ED" w:rsidR="007076C7" w:rsidRPr="001D490B" w:rsidRDefault="007076C7" w:rsidP="0033207F">
      <w:pPr>
        <w:spacing w:line="360" w:lineRule="auto"/>
        <w:rPr>
          <w:rFonts w:ascii="Times New Roman" w:hAnsi="Times New Roman" w:cs="Times New Roman"/>
          <w:b/>
          <w:bCs/>
          <w:sz w:val="24"/>
          <w:szCs w:val="24"/>
        </w:rPr>
      </w:pPr>
      <w:r w:rsidRPr="001D490B">
        <w:rPr>
          <w:rFonts w:ascii="Times New Roman" w:hAnsi="Times New Roman" w:cs="Times New Roman"/>
          <w:b/>
          <w:bCs/>
          <w:sz w:val="24"/>
          <w:szCs w:val="24"/>
        </w:rPr>
        <w:t>CODING</w:t>
      </w:r>
    </w:p>
    <w:p w14:paraId="4A5BCEE2"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&lt;!DOCTYPE html&gt;</w:t>
      </w:r>
    </w:p>
    <w:p w14:paraId="3F1C9EE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&lt;html lang="</w:t>
      </w:r>
      <w:proofErr w:type="spellStart"/>
      <w:r w:rsidRPr="002463A7">
        <w:rPr>
          <w:rFonts w:ascii="Times New Roman" w:hAnsi="Times New Roman" w:cs="Times New Roman"/>
          <w:sz w:val="24"/>
          <w:szCs w:val="24"/>
        </w:rPr>
        <w:t>en</w:t>
      </w:r>
      <w:proofErr w:type="spellEnd"/>
      <w:r w:rsidRPr="002463A7">
        <w:rPr>
          <w:rFonts w:ascii="Times New Roman" w:hAnsi="Times New Roman" w:cs="Times New Roman"/>
          <w:sz w:val="24"/>
          <w:szCs w:val="24"/>
        </w:rPr>
        <w:t>"&gt;</w:t>
      </w:r>
    </w:p>
    <w:p w14:paraId="4807CAF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&lt;head&gt;</w:t>
      </w:r>
    </w:p>
    <w:p w14:paraId="6E036762"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&lt;meta charset="UTF-8"&gt;</w:t>
      </w:r>
    </w:p>
    <w:p w14:paraId="13A21723"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&lt;meta http-</w:t>
      </w:r>
      <w:proofErr w:type="spellStart"/>
      <w:r w:rsidRPr="002463A7">
        <w:rPr>
          <w:rFonts w:ascii="Times New Roman" w:hAnsi="Times New Roman" w:cs="Times New Roman"/>
          <w:sz w:val="24"/>
          <w:szCs w:val="24"/>
        </w:rPr>
        <w:t>equiv</w:t>
      </w:r>
      <w:proofErr w:type="spellEnd"/>
      <w:r w:rsidRPr="002463A7">
        <w:rPr>
          <w:rFonts w:ascii="Times New Roman" w:hAnsi="Times New Roman" w:cs="Times New Roman"/>
          <w:sz w:val="24"/>
          <w:szCs w:val="24"/>
        </w:rPr>
        <w:t>="X-UA-Compatible" content="IE=edge"&gt;</w:t>
      </w:r>
    </w:p>
    <w:p w14:paraId="4C5E48F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&lt;meta name="viewport" content="width=device-width, initial-scale=1.0"&gt;</w:t>
      </w:r>
    </w:p>
    <w:p w14:paraId="582329B7"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&lt;script </w:t>
      </w:r>
      <w:proofErr w:type="spellStart"/>
      <w:r w:rsidRPr="002463A7">
        <w:rPr>
          <w:rFonts w:ascii="Times New Roman" w:hAnsi="Times New Roman" w:cs="Times New Roman"/>
          <w:sz w:val="24"/>
          <w:szCs w:val="24"/>
        </w:rPr>
        <w:t>src</w:t>
      </w:r>
      <w:proofErr w:type="spellEnd"/>
      <w:r w:rsidRPr="002463A7">
        <w:rPr>
          <w:rFonts w:ascii="Times New Roman" w:hAnsi="Times New Roman" w:cs="Times New Roman"/>
          <w:sz w:val="24"/>
          <w:szCs w:val="24"/>
        </w:rPr>
        <w:t>="https://cdn.tailwindcss.com"&gt;&lt;/script&gt;</w:t>
      </w:r>
    </w:p>
    <w:p w14:paraId="58042B7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&lt;link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 xml:space="preserve">="stylesheet"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="ganesh.css"&gt;</w:t>
      </w:r>
    </w:p>
    <w:p w14:paraId="33047A34"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&lt;title&gt;ALUMNI PRIDES&lt;/title&gt;</w:t>
      </w:r>
    </w:p>
    <w:p w14:paraId="4DD0EE0A"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&lt;link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 xml:space="preserve">="icon"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 xml:space="preserve"> ="https://www.edarabia.com/wp-content/uploads/2013/08/university-of-madras-logo-india.jpg" type ="image/x-icon"&gt;</w:t>
      </w:r>
    </w:p>
    <w:p w14:paraId="6348C49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&lt;/head&gt;</w:t>
      </w:r>
    </w:p>
    <w:p w14:paraId="79AB596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&lt;body class="relative"&gt;</w:t>
      </w:r>
    </w:p>
    <w:p w14:paraId="3D90CDB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&lt;header class="header </w:t>
      </w:r>
      <w:proofErr w:type="spellStart"/>
      <w:r w:rsidRPr="002463A7">
        <w:rPr>
          <w:rFonts w:ascii="Times New Roman" w:hAnsi="Times New Roman" w:cs="Times New Roman"/>
          <w:sz w:val="24"/>
          <w:szCs w:val="24"/>
        </w:rPr>
        <w:t>bg</w:t>
      </w:r>
      <w:proofErr w:type="spellEnd"/>
      <w:r w:rsidRPr="002463A7">
        <w:rPr>
          <w:rFonts w:ascii="Times New Roman" w:hAnsi="Times New Roman" w:cs="Times New Roman"/>
          <w:sz w:val="24"/>
          <w:szCs w:val="24"/>
        </w:rPr>
        <w:t>-black flex justify-between items-</w:t>
      </w:r>
      <w:proofErr w:type="spellStart"/>
      <w:r w:rsidRPr="002463A7">
        <w:rPr>
          <w:rFonts w:ascii="Times New Roman" w:hAnsi="Times New Roman" w:cs="Times New Roman"/>
          <w:sz w:val="24"/>
          <w:szCs w:val="24"/>
        </w:rPr>
        <w:t>center</w:t>
      </w:r>
      <w:proofErr w:type="spellEnd"/>
      <w:r w:rsidRPr="002463A7">
        <w:rPr>
          <w:rFonts w:ascii="Times New Roman" w:hAnsi="Times New Roman" w:cs="Times New Roman"/>
          <w:sz w:val="24"/>
          <w:szCs w:val="24"/>
        </w:rPr>
        <w:t xml:space="preserve"> absolute"&gt;</w:t>
      </w:r>
    </w:p>
    <w:p w14:paraId="7731638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class="text-white text-3xl translate-x-10 font-bold font-serif"&gt;</w:t>
      </w:r>
    </w:p>
    <w:p w14:paraId="3CC562F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&lt;p&gt;ALUMNI REGISTER&lt;/p&gt;</w:t>
      </w:r>
    </w:p>
    <w:p w14:paraId="7B72FEB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05A38469"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class="flex justify-</w:t>
      </w:r>
      <w:proofErr w:type="spellStart"/>
      <w:r w:rsidRPr="002463A7">
        <w:rPr>
          <w:rFonts w:ascii="Times New Roman" w:hAnsi="Times New Roman" w:cs="Times New Roman"/>
          <w:sz w:val="24"/>
          <w:szCs w:val="24"/>
        </w:rPr>
        <w:t>center</w:t>
      </w:r>
      <w:proofErr w:type="spellEnd"/>
      <w:r w:rsidRPr="002463A7">
        <w:rPr>
          <w:rFonts w:ascii="Times New Roman" w:hAnsi="Times New Roman" w:cs="Times New Roman"/>
          <w:sz w:val="24"/>
          <w:szCs w:val="24"/>
        </w:rPr>
        <w:t xml:space="preserve"> items-</w:t>
      </w:r>
      <w:proofErr w:type="spellStart"/>
      <w:r w:rsidRPr="002463A7">
        <w:rPr>
          <w:rFonts w:ascii="Times New Roman" w:hAnsi="Times New Roman" w:cs="Times New Roman"/>
          <w:sz w:val="24"/>
          <w:szCs w:val="24"/>
        </w:rPr>
        <w:t>center</w:t>
      </w:r>
      <w:proofErr w:type="spellEnd"/>
      <w:r w:rsidRPr="002463A7">
        <w:rPr>
          <w:rFonts w:ascii="Times New Roman" w:hAnsi="Times New Roman" w:cs="Times New Roman"/>
          <w:sz w:val="24"/>
          <w:szCs w:val="24"/>
        </w:rPr>
        <w:t xml:space="preserve"> text-gray-400 text-</w:t>
      </w:r>
      <w:proofErr w:type="spellStart"/>
      <w:r w:rsidRPr="002463A7">
        <w:rPr>
          <w:rFonts w:ascii="Times New Roman" w:hAnsi="Times New Roman" w:cs="Times New Roman"/>
          <w:sz w:val="24"/>
          <w:szCs w:val="24"/>
        </w:rPr>
        <w:t>sm</w:t>
      </w:r>
      <w:proofErr w:type="spellEnd"/>
      <w:r w:rsidRPr="002463A7">
        <w:rPr>
          <w:rFonts w:ascii="Times New Roman" w:hAnsi="Times New Roman" w:cs="Times New Roman"/>
          <w:sz w:val="24"/>
          <w:szCs w:val="24"/>
        </w:rPr>
        <w:t>"&gt;</w:t>
      </w:r>
    </w:p>
    <w:p w14:paraId="6D1B6B69"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 class="mx-5 border-b-4 border-black </w:t>
      </w:r>
      <w:proofErr w:type="spellStart"/>
      <w:r w:rsidRPr="002463A7">
        <w:rPr>
          <w:rFonts w:ascii="Times New Roman" w:hAnsi="Times New Roman" w:cs="Times New Roman"/>
          <w:sz w:val="24"/>
          <w:szCs w:val="24"/>
        </w:rPr>
        <w:t>hover:border-white</w:t>
      </w:r>
      <w:proofErr w:type="spellEnd"/>
      <w:r w:rsidRPr="002463A7">
        <w:rPr>
          <w:rFonts w:ascii="Times New Roman" w:hAnsi="Times New Roman" w:cs="Times New Roman"/>
          <w:sz w:val="24"/>
          <w:szCs w:val="24"/>
        </w:rPr>
        <w:t xml:space="preserve"> py-6 cursor-pointer uppercase </w:t>
      </w:r>
      <w:proofErr w:type="spellStart"/>
      <w:r w:rsidRPr="002463A7">
        <w:rPr>
          <w:rFonts w:ascii="Times New Roman" w:hAnsi="Times New Roman" w:cs="Times New Roman"/>
          <w:sz w:val="24"/>
          <w:szCs w:val="24"/>
        </w:rPr>
        <w:t>hover:animate-ping</w:t>
      </w:r>
      <w:proofErr w:type="spellEnd"/>
      <w:r w:rsidRPr="002463A7">
        <w:rPr>
          <w:rFonts w:ascii="Times New Roman" w:hAnsi="Times New Roman" w:cs="Times New Roman"/>
          <w:sz w:val="24"/>
          <w:szCs w:val="24"/>
        </w:rPr>
        <w:t>"&gt;</w:t>
      </w:r>
    </w:p>
    <w:p w14:paraId="4FF48EFC"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Home&lt;/p&gt;</w:t>
      </w:r>
    </w:p>
    <w:p w14:paraId="741E2C7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lastRenderedPageBreak/>
        <w:t xml:space="preserve">                &lt;p class="mx-5 border-b-4 border-black </w:t>
      </w:r>
      <w:proofErr w:type="spellStart"/>
      <w:r w:rsidRPr="002463A7">
        <w:rPr>
          <w:rFonts w:ascii="Times New Roman" w:hAnsi="Times New Roman" w:cs="Times New Roman"/>
          <w:sz w:val="24"/>
          <w:szCs w:val="24"/>
        </w:rPr>
        <w:t>hover:border-white</w:t>
      </w:r>
      <w:proofErr w:type="spellEnd"/>
      <w:r w:rsidRPr="002463A7">
        <w:rPr>
          <w:rFonts w:ascii="Times New Roman" w:hAnsi="Times New Roman" w:cs="Times New Roman"/>
          <w:sz w:val="24"/>
          <w:szCs w:val="24"/>
        </w:rPr>
        <w:t xml:space="preserve"> py-6 cursor-pointer uppercase </w:t>
      </w:r>
      <w:proofErr w:type="spellStart"/>
      <w:r w:rsidRPr="002463A7">
        <w:rPr>
          <w:rFonts w:ascii="Times New Roman" w:hAnsi="Times New Roman" w:cs="Times New Roman"/>
          <w:sz w:val="24"/>
          <w:szCs w:val="24"/>
        </w:rPr>
        <w:t>hover:animate-ping</w:t>
      </w:r>
      <w:proofErr w:type="spellEnd"/>
      <w:r w:rsidRPr="002463A7">
        <w:rPr>
          <w:rFonts w:ascii="Times New Roman" w:hAnsi="Times New Roman" w:cs="Times New Roman"/>
          <w:sz w:val="24"/>
          <w:szCs w:val="24"/>
        </w:rPr>
        <w:t>"&gt;</w:t>
      </w:r>
    </w:p>
    <w:p w14:paraId="449DBA89"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About&lt;/p&gt;</w:t>
      </w:r>
    </w:p>
    <w:p w14:paraId="7209EEC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 class="mx-5 border-b-4 border-black </w:t>
      </w:r>
      <w:proofErr w:type="spellStart"/>
      <w:r w:rsidRPr="002463A7">
        <w:rPr>
          <w:rFonts w:ascii="Times New Roman" w:hAnsi="Times New Roman" w:cs="Times New Roman"/>
          <w:sz w:val="24"/>
          <w:szCs w:val="24"/>
        </w:rPr>
        <w:t>hover:border-white</w:t>
      </w:r>
      <w:proofErr w:type="spellEnd"/>
      <w:r w:rsidRPr="002463A7">
        <w:rPr>
          <w:rFonts w:ascii="Times New Roman" w:hAnsi="Times New Roman" w:cs="Times New Roman"/>
          <w:sz w:val="24"/>
          <w:szCs w:val="24"/>
        </w:rPr>
        <w:t xml:space="preserve"> py-6 cursor-pointer uppercase </w:t>
      </w:r>
      <w:proofErr w:type="spellStart"/>
      <w:r w:rsidRPr="002463A7">
        <w:rPr>
          <w:rFonts w:ascii="Times New Roman" w:hAnsi="Times New Roman" w:cs="Times New Roman"/>
          <w:sz w:val="24"/>
          <w:szCs w:val="24"/>
        </w:rPr>
        <w:t>hover:animate-ping</w:t>
      </w:r>
      <w:proofErr w:type="spellEnd"/>
      <w:r w:rsidRPr="002463A7">
        <w:rPr>
          <w:rFonts w:ascii="Times New Roman" w:hAnsi="Times New Roman" w:cs="Times New Roman"/>
          <w:sz w:val="24"/>
          <w:szCs w:val="24"/>
        </w:rPr>
        <w:t>"&gt;</w:t>
      </w:r>
    </w:p>
    <w:p w14:paraId="021B81A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="ganesh.html" class="button"&gt;Contact&lt;/a&gt;&lt;/p&gt;</w:t>
      </w:r>
    </w:p>
    <w:p w14:paraId="7448858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 class="mx-5 border-b-4 border-black </w:t>
      </w:r>
      <w:proofErr w:type="spellStart"/>
      <w:r w:rsidRPr="002463A7">
        <w:rPr>
          <w:rFonts w:ascii="Times New Roman" w:hAnsi="Times New Roman" w:cs="Times New Roman"/>
          <w:sz w:val="24"/>
          <w:szCs w:val="24"/>
        </w:rPr>
        <w:t>hover:border-white</w:t>
      </w:r>
      <w:proofErr w:type="spellEnd"/>
      <w:r w:rsidRPr="002463A7">
        <w:rPr>
          <w:rFonts w:ascii="Times New Roman" w:hAnsi="Times New Roman" w:cs="Times New Roman"/>
          <w:sz w:val="24"/>
          <w:szCs w:val="24"/>
        </w:rPr>
        <w:t xml:space="preserve"> py-6 cursor-pointer uppercase </w:t>
      </w:r>
      <w:proofErr w:type="spellStart"/>
      <w:r w:rsidRPr="002463A7">
        <w:rPr>
          <w:rFonts w:ascii="Times New Roman" w:hAnsi="Times New Roman" w:cs="Times New Roman"/>
          <w:sz w:val="24"/>
          <w:szCs w:val="24"/>
        </w:rPr>
        <w:t>hover:animate-ping</w:t>
      </w:r>
      <w:proofErr w:type="spellEnd"/>
      <w:r w:rsidRPr="002463A7">
        <w:rPr>
          <w:rFonts w:ascii="Times New Roman" w:hAnsi="Times New Roman" w:cs="Times New Roman"/>
          <w:sz w:val="24"/>
          <w:szCs w:val="24"/>
        </w:rPr>
        <w:t>"&gt;</w:t>
      </w:r>
    </w:p>
    <w:p w14:paraId="1D36906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Batch&lt;/p&gt;</w:t>
      </w:r>
    </w:p>
    <w:p w14:paraId="514F084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5FFE4AFC"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class="flex justify-</w:t>
      </w:r>
      <w:proofErr w:type="spellStart"/>
      <w:r w:rsidRPr="002463A7">
        <w:rPr>
          <w:rFonts w:ascii="Times New Roman" w:hAnsi="Times New Roman" w:cs="Times New Roman"/>
          <w:sz w:val="24"/>
          <w:szCs w:val="24"/>
        </w:rPr>
        <w:t>center</w:t>
      </w:r>
      <w:proofErr w:type="spellEnd"/>
      <w:r w:rsidRPr="002463A7">
        <w:rPr>
          <w:rFonts w:ascii="Times New Roman" w:hAnsi="Times New Roman" w:cs="Times New Roman"/>
          <w:sz w:val="24"/>
          <w:szCs w:val="24"/>
        </w:rPr>
        <w:t xml:space="preserve"> items-</w:t>
      </w:r>
      <w:proofErr w:type="spellStart"/>
      <w:r w:rsidRPr="002463A7">
        <w:rPr>
          <w:rFonts w:ascii="Times New Roman" w:hAnsi="Times New Roman" w:cs="Times New Roman"/>
          <w:sz w:val="24"/>
          <w:szCs w:val="24"/>
        </w:rPr>
        <w:t>center</w:t>
      </w:r>
      <w:proofErr w:type="spellEnd"/>
      <w:r w:rsidRPr="002463A7">
        <w:rPr>
          <w:rFonts w:ascii="Times New Roman" w:hAnsi="Times New Roman" w:cs="Times New Roman"/>
          <w:sz w:val="24"/>
          <w:szCs w:val="24"/>
        </w:rPr>
        <w:t xml:space="preserve"> text-white text-</w:t>
      </w:r>
      <w:proofErr w:type="spellStart"/>
      <w:r w:rsidRPr="002463A7">
        <w:rPr>
          <w:rFonts w:ascii="Times New Roman" w:hAnsi="Times New Roman" w:cs="Times New Roman"/>
          <w:sz w:val="24"/>
          <w:szCs w:val="24"/>
        </w:rPr>
        <w:t>lg</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register_login</w:t>
      </w:r>
      <w:proofErr w:type="spellEnd"/>
      <w:r w:rsidRPr="002463A7">
        <w:rPr>
          <w:rFonts w:ascii="Times New Roman" w:hAnsi="Times New Roman" w:cs="Times New Roman"/>
          <w:sz w:val="24"/>
          <w:szCs w:val="24"/>
        </w:rPr>
        <w:t>"&gt;</w:t>
      </w:r>
    </w:p>
    <w:p w14:paraId="398F9DA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 class="px-5 uppercase cursor-pointer </w:t>
      </w:r>
      <w:proofErr w:type="spellStart"/>
      <w:r w:rsidRPr="002463A7">
        <w:rPr>
          <w:rFonts w:ascii="Times New Roman" w:hAnsi="Times New Roman" w:cs="Times New Roman"/>
          <w:sz w:val="24"/>
          <w:szCs w:val="24"/>
        </w:rPr>
        <w:t>hover:font-bold</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hover:animate-pulse</w:t>
      </w:r>
      <w:proofErr w:type="spellEnd"/>
      <w:r w:rsidRPr="002463A7">
        <w:rPr>
          <w:rFonts w:ascii="Times New Roman" w:hAnsi="Times New Roman" w:cs="Times New Roman"/>
          <w:sz w:val="24"/>
          <w:szCs w:val="24"/>
        </w:rPr>
        <w:t>"&gt;</w:t>
      </w:r>
    </w:p>
    <w:p w14:paraId="55A01663"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="Sangee.html" class="button"&gt;LOG IN&lt;/a&gt;&lt;/P&gt;</w:t>
      </w:r>
    </w:p>
    <w:p w14:paraId="7987C46E"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w:t>
      </w:r>
    </w:p>
    <w:p w14:paraId="6887A273"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class="px-5 uppercase font-bold cursor-pointer </w:t>
      </w:r>
      <w:proofErr w:type="spellStart"/>
      <w:r w:rsidRPr="002463A7">
        <w:rPr>
          <w:rFonts w:ascii="Times New Roman" w:hAnsi="Times New Roman" w:cs="Times New Roman"/>
          <w:sz w:val="24"/>
          <w:szCs w:val="24"/>
        </w:rPr>
        <w:t>hover:font-normal</w:t>
      </w:r>
      <w:proofErr w:type="spellEnd"/>
      <w:r w:rsidRPr="002463A7">
        <w:rPr>
          <w:rFonts w:ascii="Times New Roman" w:hAnsi="Times New Roman" w:cs="Times New Roman"/>
          <w:sz w:val="24"/>
          <w:szCs w:val="24"/>
        </w:rPr>
        <w:t xml:space="preserve"> border-l border-white </w:t>
      </w:r>
      <w:proofErr w:type="spellStart"/>
      <w:r w:rsidRPr="002463A7">
        <w:rPr>
          <w:rFonts w:ascii="Times New Roman" w:hAnsi="Times New Roman" w:cs="Times New Roman"/>
          <w:sz w:val="24"/>
          <w:szCs w:val="24"/>
        </w:rPr>
        <w:t>hover:animate-pulse</w:t>
      </w:r>
      <w:proofErr w:type="spellEnd"/>
      <w:r w:rsidRPr="002463A7">
        <w:rPr>
          <w:rFonts w:ascii="Times New Roman" w:hAnsi="Times New Roman" w:cs="Times New Roman"/>
          <w:sz w:val="24"/>
          <w:szCs w:val="24"/>
        </w:rPr>
        <w:t>"&gt;</w:t>
      </w:r>
    </w:p>
    <w:p w14:paraId="36700499"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Register&lt;/p&gt;</w:t>
      </w:r>
    </w:p>
    <w:p w14:paraId="026D2DD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3185275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&lt;/header&gt;    </w:t>
      </w:r>
    </w:p>
    <w:p w14:paraId="5C42127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&lt;head&gt;</w:t>
      </w:r>
    </w:p>
    <w:p w14:paraId="6DCB2702"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&lt;meta name="viewport" content="width=device-width, initial-scale=1.0"&gt;</w:t>
      </w:r>
    </w:p>
    <w:p w14:paraId="25A4786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&lt;title&gt;Help and Support Page&lt;/title&gt;</w:t>
      </w:r>
    </w:p>
    <w:p w14:paraId="31AAF66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&lt;link href="https://stackpath.bootstrapcdn.com/font-awesome/4.7.0/css/font-awesome.min.css"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 xml:space="preserve">="stylesheet" integrity="sha384-wvfXpqpZZVQGK6TAh5PVlGOfQNHSoD2xbE+QkPxCAFlNEevoEH3Sl0sibVcOQVnN" </w:t>
      </w:r>
      <w:proofErr w:type="spellStart"/>
      <w:r w:rsidRPr="002463A7">
        <w:rPr>
          <w:rFonts w:ascii="Times New Roman" w:hAnsi="Times New Roman" w:cs="Times New Roman"/>
          <w:sz w:val="24"/>
          <w:szCs w:val="24"/>
        </w:rPr>
        <w:t>crossorigin</w:t>
      </w:r>
      <w:proofErr w:type="spellEnd"/>
      <w:r w:rsidRPr="002463A7">
        <w:rPr>
          <w:rFonts w:ascii="Times New Roman" w:hAnsi="Times New Roman" w:cs="Times New Roman"/>
          <w:sz w:val="24"/>
          <w:szCs w:val="24"/>
        </w:rPr>
        <w:t>="anonymous"&gt;</w:t>
      </w:r>
    </w:p>
    <w:p w14:paraId="06BCC7F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lastRenderedPageBreak/>
        <w:t xml:space="preserve">&lt;link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="stylesheet" type="text/</w:t>
      </w:r>
      <w:proofErr w:type="spellStart"/>
      <w:r w:rsidRPr="002463A7">
        <w:rPr>
          <w:rFonts w:ascii="Times New Roman" w:hAnsi="Times New Roman" w:cs="Times New Roman"/>
          <w:sz w:val="24"/>
          <w:szCs w:val="24"/>
        </w:rPr>
        <w:t>css</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="ganesh.css"&gt;</w:t>
      </w:r>
    </w:p>
    <w:p w14:paraId="134FCE5C"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&lt;/head&gt;</w:t>
      </w:r>
    </w:p>
    <w:p w14:paraId="77AC566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&lt;body&gt;</w:t>
      </w:r>
    </w:p>
    <w:p w14:paraId="297C2D2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&lt;section class="contact"&gt;</w:t>
      </w:r>
    </w:p>
    <w:p w14:paraId="1BDCE26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class="content"&gt;</w:t>
      </w:r>
    </w:p>
    <w:p w14:paraId="03E6237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&lt;h2&gt;Contact Us&lt;/h2&gt;</w:t>
      </w:r>
    </w:p>
    <w:p w14:paraId="2EEC7AB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412C34B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class="container"&gt;</w:t>
      </w:r>
    </w:p>
    <w:p w14:paraId="57F01F5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w:t>
      </w:r>
      <w:proofErr w:type="spellStart"/>
      <w:r w:rsidRPr="002463A7">
        <w:rPr>
          <w:rFonts w:ascii="Times New Roman" w:hAnsi="Times New Roman" w:cs="Times New Roman"/>
          <w:sz w:val="24"/>
          <w:szCs w:val="24"/>
        </w:rPr>
        <w:t>contactInfo</w:t>
      </w:r>
      <w:proofErr w:type="spellEnd"/>
      <w:r w:rsidRPr="002463A7">
        <w:rPr>
          <w:rFonts w:ascii="Times New Roman" w:hAnsi="Times New Roman" w:cs="Times New Roman"/>
          <w:sz w:val="24"/>
          <w:szCs w:val="24"/>
        </w:rPr>
        <w:t>"&gt;</w:t>
      </w:r>
    </w:p>
    <w:p w14:paraId="31EEF69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class="box"&gt;</w:t>
      </w:r>
    </w:p>
    <w:p w14:paraId="3775E7BA"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class="icon"&gt;&lt;</w:t>
      </w:r>
      <w:proofErr w:type="spellStart"/>
      <w:r w:rsidRPr="002463A7">
        <w:rPr>
          <w:rFonts w:ascii="Times New Roman" w:hAnsi="Times New Roman" w:cs="Times New Roman"/>
          <w:sz w:val="24"/>
          <w:szCs w:val="24"/>
        </w:rPr>
        <w:t>i</w:t>
      </w:r>
      <w:proofErr w:type="spellEnd"/>
      <w:r w:rsidRPr="002463A7">
        <w:rPr>
          <w:rFonts w:ascii="Times New Roman" w:hAnsi="Times New Roman" w:cs="Times New Roman"/>
          <w:sz w:val="24"/>
          <w:szCs w:val="24"/>
        </w:rPr>
        <w:t xml:space="preserve"> class="fa fa-map-marker" aria-hidden="true"&gt;&lt;/</w:t>
      </w:r>
      <w:proofErr w:type="spellStart"/>
      <w:r w:rsidRPr="002463A7">
        <w:rPr>
          <w:rFonts w:ascii="Times New Roman" w:hAnsi="Times New Roman" w:cs="Times New Roman"/>
          <w:sz w:val="24"/>
          <w:szCs w:val="24"/>
        </w:rPr>
        <w:t>i</w:t>
      </w:r>
      <w:proofErr w:type="spellEnd"/>
      <w:r w:rsidRPr="002463A7">
        <w:rPr>
          <w:rFonts w:ascii="Times New Roman" w:hAnsi="Times New Roman" w:cs="Times New Roman"/>
          <w:sz w:val="24"/>
          <w:szCs w:val="24"/>
        </w:rPr>
        <w:t>&gt;&lt;/div&gt;</w:t>
      </w:r>
    </w:p>
    <w:p w14:paraId="4147964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class="text"&gt;</w:t>
      </w:r>
    </w:p>
    <w:p w14:paraId="725BDA42"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&lt;h3&gt;&lt;b&gt;Address&lt;/b&gt;&lt;/h3&gt;</w:t>
      </w:r>
    </w:p>
    <w:p w14:paraId="48D0FAF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&lt;p&gt;&lt;b&gt;Department of Network System and Information Technology,&lt;</w:t>
      </w:r>
      <w:proofErr w:type="spellStart"/>
      <w:r w:rsidRPr="002463A7">
        <w:rPr>
          <w:rFonts w:ascii="Times New Roman" w:hAnsi="Times New Roman" w:cs="Times New Roman"/>
          <w:sz w:val="24"/>
          <w:szCs w:val="24"/>
        </w:rPr>
        <w:t>br</w:t>
      </w:r>
      <w:proofErr w:type="spellEnd"/>
      <w:r w:rsidRPr="002463A7">
        <w:rPr>
          <w:rFonts w:ascii="Times New Roman" w:hAnsi="Times New Roman" w:cs="Times New Roman"/>
          <w:sz w:val="24"/>
          <w:szCs w:val="24"/>
        </w:rPr>
        <w:t xml:space="preserve">&gt;Guindy </w:t>
      </w:r>
      <w:proofErr w:type="spellStart"/>
      <w:r w:rsidRPr="002463A7">
        <w:rPr>
          <w:rFonts w:ascii="Times New Roman" w:hAnsi="Times New Roman" w:cs="Times New Roman"/>
          <w:sz w:val="24"/>
          <w:szCs w:val="24"/>
        </w:rPr>
        <w:t>Campus,University</w:t>
      </w:r>
      <w:proofErr w:type="spellEnd"/>
      <w:r w:rsidRPr="002463A7">
        <w:rPr>
          <w:rFonts w:ascii="Times New Roman" w:hAnsi="Times New Roman" w:cs="Times New Roman"/>
          <w:sz w:val="24"/>
          <w:szCs w:val="24"/>
        </w:rPr>
        <w:t xml:space="preserve"> of Madras,&lt;</w:t>
      </w:r>
      <w:proofErr w:type="spellStart"/>
      <w:r w:rsidRPr="002463A7">
        <w:rPr>
          <w:rFonts w:ascii="Times New Roman" w:hAnsi="Times New Roman" w:cs="Times New Roman"/>
          <w:sz w:val="24"/>
          <w:szCs w:val="24"/>
        </w:rPr>
        <w:t>br</w:t>
      </w:r>
      <w:proofErr w:type="spellEnd"/>
      <w:r w:rsidRPr="002463A7">
        <w:rPr>
          <w:rFonts w:ascii="Times New Roman" w:hAnsi="Times New Roman" w:cs="Times New Roman"/>
          <w:sz w:val="24"/>
          <w:szCs w:val="24"/>
        </w:rPr>
        <w:t>&gt;Chennai-600025,INDIA&lt;/b&gt;&lt;/p&gt;</w:t>
      </w:r>
    </w:p>
    <w:p w14:paraId="1439435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73D8C6A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5E4AE0E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class="box"&gt;</w:t>
      </w:r>
    </w:p>
    <w:p w14:paraId="79A2896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class="icon"&gt;&lt;</w:t>
      </w:r>
      <w:proofErr w:type="spellStart"/>
      <w:r w:rsidRPr="002463A7">
        <w:rPr>
          <w:rFonts w:ascii="Times New Roman" w:hAnsi="Times New Roman" w:cs="Times New Roman"/>
          <w:sz w:val="24"/>
          <w:szCs w:val="24"/>
        </w:rPr>
        <w:t>i</w:t>
      </w:r>
      <w:proofErr w:type="spellEnd"/>
      <w:r w:rsidRPr="002463A7">
        <w:rPr>
          <w:rFonts w:ascii="Times New Roman" w:hAnsi="Times New Roman" w:cs="Times New Roman"/>
          <w:sz w:val="24"/>
          <w:szCs w:val="24"/>
        </w:rPr>
        <w:t xml:space="preserve"> class="fa fa-phone" aria-hidden="true"&gt;&lt;/</w:t>
      </w:r>
      <w:proofErr w:type="spellStart"/>
      <w:r w:rsidRPr="002463A7">
        <w:rPr>
          <w:rFonts w:ascii="Times New Roman" w:hAnsi="Times New Roman" w:cs="Times New Roman"/>
          <w:sz w:val="24"/>
          <w:szCs w:val="24"/>
        </w:rPr>
        <w:t>i</w:t>
      </w:r>
      <w:proofErr w:type="spellEnd"/>
      <w:r w:rsidRPr="002463A7">
        <w:rPr>
          <w:rFonts w:ascii="Times New Roman" w:hAnsi="Times New Roman" w:cs="Times New Roman"/>
          <w:sz w:val="24"/>
          <w:szCs w:val="24"/>
        </w:rPr>
        <w:t>&gt;&lt;/div&gt;</w:t>
      </w:r>
    </w:p>
    <w:p w14:paraId="6B7D466C"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class="text"&gt;</w:t>
      </w:r>
    </w:p>
    <w:p w14:paraId="4003849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&lt;h3&gt;&lt;b&gt;Phone&lt;/b&gt;&lt;/h3&gt;</w:t>
      </w:r>
    </w:p>
    <w:p w14:paraId="62014E5E"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&lt;p&gt;&lt;b&gt;044-22202907&lt;/b&gt;&lt;/p&gt;</w:t>
      </w:r>
    </w:p>
    <w:p w14:paraId="672865F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            </w:t>
      </w:r>
    </w:p>
    <w:p w14:paraId="13DD355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2854E8D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lastRenderedPageBreak/>
        <w:t xml:space="preserve">                &lt;div class="box"&gt;</w:t>
      </w:r>
    </w:p>
    <w:p w14:paraId="5C75081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class="icon"&gt;&lt;</w:t>
      </w:r>
      <w:proofErr w:type="spellStart"/>
      <w:r w:rsidRPr="002463A7">
        <w:rPr>
          <w:rFonts w:ascii="Times New Roman" w:hAnsi="Times New Roman" w:cs="Times New Roman"/>
          <w:sz w:val="24"/>
          <w:szCs w:val="24"/>
        </w:rPr>
        <w:t>i</w:t>
      </w:r>
      <w:proofErr w:type="spellEnd"/>
      <w:r w:rsidRPr="002463A7">
        <w:rPr>
          <w:rFonts w:ascii="Times New Roman" w:hAnsi="Times New Roman" w:cs="Times New Roman"/>
          <w:sz w:val="24"/>
          <w:szCs w:val="24"/>
        </w:rPr>
        <w:t xml:space="preserve"> class="fa fa-envelope-o" aria-hidden="true"&gt;&lt;/</w:t>
      </w:r>
      <w:proofErr w:type="spellStart"/>
      <w:r w:rsidRPr="002463A7">
        <w:rPr>
          <w:rFonts w:ascii="Times New Roman" w:hAnsi="Times New Roman" w:cs="Times New Roman"/>
          <w:sz w:val="24"/>
          <w:szCs w:val="24"/>
        </w:rPr>
        <w:t>i</w:t>
      </w:r>
      <w:proofErr w:type="spellEnd"/>
      <w:r w:rsidRPr="002463A7">
        <w:rPr>
          <w:rFonts w:ascii="Times New Roman" w:hAnsi="Times New Roman" w:cs="Times New Roman"/>
          <w:sz w:val="24"/>
          <w:szCs w:val="24"/>
        </w:rPr>
        <w:t>&gt;&lt;/div&gt;</w:t>
      </w:r>
    </w:p>
    <w:p w14:paraId="10C577D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class="text"&gt;</w:t>
      </w:r>
    </w:p>
    <w:p w14:paraId="0292254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&lt;h3&gt;&lt;b&gt;Email&lt;/b&gt;&lt;/h3&gt;</w:t>
      </w:r>
    </w:p>
    <w:p w14:paraId="3BACEFE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&lt;p&gt;&lt;b&gt;nsit.unom@gmail.com&lt;/b&gt;&lt;/p&gt;</w:t>
      </w:r>
    </w:p>
    <w:p w14:paraId="747C6C53"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6454A33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        </w:t>
      </w:r>
    </w:p>
    <w:p w14:paraId="1E06409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    </w:t>
      </w:r>
    </w:p>
    <w:p w14:paraId="70E8788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w:t>
      </w:r>
      <w:proofErr w:type="spellStart"/>
      <w:r w:rsidRPr="002463A7">
        <w:rPr>
          <w:rFonts w:ascii="Times New Roman" w:hAnsi="Times New Roman" w:cs="Times New Roman"/>
          <w:sz w:val="24"/>
          <w:szCs w:val="24"/>
        </w:rPr>
        <w:t>contactForm</w:t>
      </w:r>
      <w:proofErr w:type="spellEnd"/>
      <w:r w:rsidRPr="002463A7">
        <w:rPr>
          <w:rFonts w:ascii="Times New Roman" w:hAnsi="Times New Roman" w:cs="Times New Roman"/>
          <w:sz w:val="24"/>
          <w:szCs w:val="24"/>
        </w:rPr>
        <w:t>"&gt;</w:t>
      </w:r>
    </w:p>
    <w:p w14:paraId="2164E28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&lt;form&gt;</w:t>
      </w:r>
    </w:p>
    <w:p w14:paraId="36534F4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&lt;h2&gt;Send Message&lt;/h2&gt;</w:t>
      </w:r>
    </w:p>
    <w:p w14:paraId="35142DE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w:t>
      </w:r>
      <w:proofErr w:type="spellStart"/>
      <w:r w:rsidRPr="002463A7">
        <w:rPr>
          <w:rFonts w:ascii="Times New Roman" w:hAnsi="Times New Roman" w:cs="Times New Roman"/>
          <w:sz w:val="24"/>
          <w:szCs w:val="24"/>
        </w:rPr>
        <w:t>inputBox</w:t>
      </w:r>
      <w:proofErr w:type="spellEnd"/>
      <w:r w:rsidRPr="002463A7">
        <w:rPr>
          <w:rFonts w:ascii="Times New Roman" w:hAnsi="Times New Roman" w:cs="Times New Roman"/>
          <w:sz w:val="24"/>
          <w:szCs w:val="24"/>
        </w:rPr>
        <w:t>"&gt;</w:t>
      </w:r>
    </w:p>
    <w:p w14:paraId="6231E71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&lt;input type="text" name="" required="required"&gt;</w:t>
      </w:r>
    </w:p>
    <w:p w14:paraId="2F7B0D9C"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&lt;span&gt;Full Name&lt;/span&gt;</w:t>
      </w:r>
    </w:p>
    <w:p w14:paraId="1EC5F29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2AF93BD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w:t>
      </w:r>
      <w:proofErr w:type="spellStart"/>
      <w:r w:rsidRPr="002463A7">
        <w:rPr>
          <w:rFonts w:ascii="Times New Roman" w:hAnsi="Times New Roman" w:cs="Times New Roman"/>
          <w:sz w:val="24"/>
          <w:szCs w:val="24"/>
        </w:rPr>
        <w:t>inputBox</w:t>
      </w:r>
      <w:proofErr w:type="spellEnd"/>
      <w:r w:rsidRPr="002463A7">
        <w:rPr>
          <w:rFonts w:ascii="Times New Roman" w:hAnsi="Times New Roman" w:cs="Times New Roman"/>
          <w:sz w:val="24"/>
          <w:szCs w:val="24"/>
        </w:rPr>
        <w:t>"&gt;</w:t>
      </w:r>
    </w:p>
    <w:p w14:paraId="36787F0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&lt;input type="text" name="" required="required"&gt;</w:t>
      </w:r>
    </w:p>
    <w:p w14:paraId="47AE92BA"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&lt;span&gt;Email&lt;/span&gt; </w:t>
      </w:r>
    </w:p>
    <w:p w14:paraId="0F3FB939"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1AB1766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w:t>
      </w:r>
      <w:proofErr w:type="spellStart"/>
      <w:r w:rsidRPr="002463A7">
        <w:rPr>
          <w:rFonts w:ascii="Times New Roman" w:hAnsi="Times New Roman" w:cs="Times New Roman"/>
          <w:sz w:val="24"/>
          <w:szCs w:val="24"/>
        </w:rPr>
        <w:t>inputBox</w:t>
      </w:r>
      <w:proofErr w:type="spellEnd"/>
      <w:r w:rsidRPr="002463A7">
        <w:rPr>
          <w:rFonts w:ascii="Times New Roman" w:hAnsi="Times New Roman" w:cs="Times New Roman"/>
          <w:sz w:val="24"/>
          <w:szCs w:val="24"/>
        </w:rPr>
        <w:t>"&gt;</w:t>
      </w:r>
    </w:p>
    <w:p w14:paraId="25183E3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w:t>
      </w:r>
      <w:proofErr w:type="spellStart"/>
      <w:r w:rsidRPr="002463A7">
        <w:rPr>
          <w:rFonts w:ascii="Times New Roman" w:hAnsi="Times New Roman" w:cs="Times New Roman"/>
          <w:sz w:val="24"/>
          <w:szCs w:val="24"/>
        </w:rPr>
        <w:t>textarea</w:t>
      </w:r>
      <w:proofErr w:type="spellEnd"/>
      <w:r w:rsidRPr="002463A7">
        <w:rPr>
          <w:rFonts w:ascii="Times New Roman" w:hAnsi="Times New Roman" w:cs="Times New Roman"/>
          <w:sz w:val="24"/>
          <w:szCs w:val="24"/>
        </w:rPr>
        <w:t xml:space="preserve"> required="required"&gt;&lt;/</w:t>
      </w:r>
      <w:proofErr w:type="spellStart"/>
      <w:r w:rsidRPr="002463A7">
        <w:rPr>
          <w:rFonts w:ascii="Times New Roman" w:hAnsi="Times New Roman" w:cs="Times New Roman"/>
          <w:sz w:val="24"/>
          <w:szCs w:val="24"/>
        </w:rPr>
        <w:t>textarea</w:t>
      </w:r>
      <w:proofErr w:type="spellEnd"/>
      <w:r w:rsidRPr="002463A7">
        <w:rPr>
          <w:rFonts w:ascii="Times New Roman" w:hAnsi="Times New Roman" w:cs="Times New Roman"/>
          <w:sz w:val="24"/>
          <w:szCs w:val="24"/>
        </w:rPr>
        <w:t>&gt;</w:t>
      </w:r>
    </w:p>
    <w:p w14:paraId="2E167913"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&lt;span&gt;Type your Message...&lt;/span&gt;</w:t>
      </w:r>
    </w:p>
    <w:p w14:paraId="2F2FAC3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52EF6DE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w:t>
      </w:r>
      <w:proofErr w:type="spellStart"/>
      <w:r w:rsidRPr="002463A7">
        <w:rPr>
          <w:rFonts w:ascii="Times New Roman" w:hAnsi="Times New Roman" w:cs="Times New Roman"/>
          <w:sz w:val="24"/>
          <w:szCs w:val="24"/>
        </w:rPr>
        <w:t>inputBox</w:t>
      </w:r>
      <w:proofErr w:type="spellEnd"/>
      <w:r w:rsidRPr="002463A7">
        <w:rPr>
          <w:rFonts w:ascii="Times New Roman" w:hAnsi="Times New Roman" w:cs="Times New Roman"/>
          <w:sz w:val="24"/>
          <w:szCs w:val="24"/>
        </w:rPr>
        <w:t>"&gt;</w:t>
      </w:r>
    </w:p>
    <w:p w14:paraId="4659587E"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lastRenderedPageBreak/>
        <w:t xml:space="preserve">                        &lt;input type="submit" name="" value="Send"&gt;</w:t>
      </w:r>
    </w:p>
    <w:p w14:paraId="6CA4BE7A"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         </w:t>
      </w:r>
    </w:p>
    <w:p w14:paraId="072C2CF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&lt;/form&gt;</w:t>
      </w:r>
    </w:p>
    <w:p w14:paraId="44C5765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       </w:t>
      </w:r>
    </w:p>
    <w:p w14:paraId="665AB2F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408F834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&lt;/section&gt;        </w:t>
      </w:r>
    </w:p>
    <w:p w14:paraId="5CABBEF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&lt;/body&gt;</w:t>
      </w:r>
    </w:p>
    <w:p w14:paraId="43CAD05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&lt;/html&gt; </w:t>
      </w:r>
    </w:p>
    <w:p w14:paraId="56A7910A"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&lt;head&gt;</w:t>
      </w:r>
    </w:p>
    <w:p w14:paraId="75741B0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&lt;meta charset="UTF-8" /&gt;</w:t>
      </w:r>
    </w:p>
    <w:p w14:paraId="023CBE33"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&lt;meta name="viewport" content="width=device-width, initial-scale=1.0" /&gt;</w:t>
      </w:r>
    </w:p>
    <w:p w14:paraId="6F594CE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&lt;title&gt;Footer&lt;/title&gt;</w:t>
      </w:r>
    </w:p>
    <w:p w14:paraId="4FE8BB8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&lt;link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 xml:space="preserve">="stylesheet"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="ganesh.css" /&gt;</w:t>
      </w:r>
    </w:p>
    <w:p w14:paraId="2E6EE0A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&lt;/head&gt;</w:t>
      </w:r>
    </w:p>
    <w:p w14:paraId="6EADC38E"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&lt;body&gt;</w:t>
      </w:r>
    </w:p>
    <w:p w14:paraId="1B340AB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&lt;section class="footer"&gt;</w:t>
      </w:r>
    </w:p>
    <w:p w14:paraId="368B9FCA"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class="link-row"&gt;</w:t>
      </w:r>
    </w:p>
    <w:p w14:paraId="257DE0A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class="address-column"&gt;</w:t>
      </w:r>
    </w:p>
    <w:p w14:paraId="6920191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&lt;h3&gt;UNIVERSITY OF MADRAS</w:t>
      </w:r>
    </w:p>
    <w:p w14:paraId="0F6F90E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w:t>
      </w:r>
      <w:proofErr w:type="spellStart"/>
      <w:r w:rsidRPr="002463A7">
        <w:rPr>
          <w:rFonts w:ascii="Times New Roman" w:hAnsi="Times New Roman" w:cs="Times New Roman"/>
          <w:sz w:val="24"/>
          <w:szCs w:val="24"/>
        </w:rPr>
        <w:t>br</w:t>
      </w:r>
      <w:proofErr w:type="spellEnd"/>
      <w:r w:rsidRPr="002463A7">
        <w:rPr>
          <w:rFonts w:ascii="Times New Roman" w:hAnsi="Times New Roman" w:cs="Times New Roman"/>
          <w:sz w:val="24"/>
          <w:szCs w:val="24"/>
        </w:rPr>
        <w:t>&gt;NETWORK SYSTEM AND INFORMATION TECHNOLOGY&lt;</w:t>
      </w:r>
      <w:proofErr w:type="spellStart"/>
      <w:r w:rsidRPr="002463A7">
        <w:rPr>
          <w:rFonts w:ascii="Times New Roman" w:hAnsi="Times New Roman" w:cs="Times New Roman"/>
          <w:sz w:val="24"/>
          <w:szCs w:val="24"/>
        </w:rPr>
        <w:t>br</w:t>
      </w:r>
      <w:proofErr w:type="spellEnd"/>
      <w:r w:rsidRPr="002463A7">
        <w:rPr>
          <w:rFonts w:ascii="Times New Roman" w:hAnsi="Times New Roman" w:cs="Times New Roman"/>
          <w:sz w:val="24"/>
          <w:szCs w:val="24"/>
        </w:rPr>
        <w:t>&gt;&lt;/h3&gt;</w:t>
      </w:r>
    </w:p>
    <w:p w14:paraId="46179A7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&lt;/h3&gt;</w:t>
      </w:r>
    </w:p>
    <w:p w14:paraId="128D437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&lt;p&gt;GUINDY CAMPAS , KOTTURPURAM , CHENNAI , TAMIL NADU - 600085&lt;/p&gt;</w:t>
      </w:r>
    </w:p>
    <w:p w14:paraId="5062C2BD"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77D5AC9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class="link-column"&gt;</w:t>
      </w:r>
    </w:p>
    <w:p w14:paraId="5B4A23B2"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lastRenderedPageBreak/>
        <w:t xml:space="preserve">          &lt;</w:t>
      </w:r>
      <w:proofErr w:type="spellStart"/>
      <w:r w:rsidRPr="002463A7">
        <w:rPr>
          <w:rFonts w:ascii="Times New Roman" w:hAnsi="Times New Roman" w:cs="Times New Roman"/>
          <w:sz w:val="24"/>
          <w:szCs w:val="24"/>
        </w:rPr>
        <w:t>ul</w:t>
      </w:r>
      <w:proofErr w:type="spellEnd"/>
      <w:r w:rsidRPr="002463A7">
        <w:rPr>
          <w:rFonts w:ascii="Times New Roman" w:hAnsi="Times New Roman" w:cs="Times New Roman"/>
          <w:sz w:val="24"/>
          <w:szCs w:val="24"/>
        </w:rPr>
        <w:t>&gt;</w:t>
      </w:r>
    </w:p>
    <w:p w14:paraId="4648489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&lt;li&gt;&lt;span&gt;Explore&lt;/span&gt;&lt;/li&gt;</w:t>
      </w:r>
    </w:p>
    <w:p w14:paraId="5E15BC6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 xml:space="preserve">="/websites"&gt;Department </w:t>
      </w:r>
      <w:proofErr w:type="spellStart"/>
      <w:r w:rsidRPr="002463A7">
        <w:rPr>
          <w:rFonts w:ascii="Times New Roman" w:hAnsi="Times New Roman" w:cs="Times New Roman"/>
          <w:sz w:val="24"/>
          <w:szCs w:val="24"/>
        </w:rPr>
        <w:t>Infrastructur</w:t>
      </w:r>
      <w:proofErr w:type="spellEnd"/>
      <w:r w:rsidRPr="002463A7">
        <w:rPr>
          <w:rFonts w:ascii="Times New Roman" w:hAnsi="Times New Roman" w:cs="Times New Roman"/>
          <w:sz w:val="24"/>
          <w:szCs w:val="24"/>
        </w:rPr>
        <w:t>&lt;/a&gt;&lt;/li&gt;</w:t>
      </w:r>
    </w:p>
    <w:p w14:paraId="02E94BF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="/email"&gt;Benefits&lt;/a&gt;&lt;/li&gt;</w:t>
      </w:r>
    </w:p>
    <w:p w14:paraId="4B14952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="/status"&gt;History&lt;/a&gt;&lt;/li&gt;</w:t>
      </w:r>
    </w:p>
    <w:p w14:paraId="6FA9EEA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w:t>
      </w:r>
      <w:proofErr w:type="spellStart"/>
      <w:r w:rsidRPr="002463A7">
        <w:rPr>
          <w:rFonts w:ascii="Times New Roman" w:hAnsi="Times New Roman" w:cs="Times New Roman"/>
          <w:sz w:val="24"/>
          <w:szCs w:val="24"/>
        </w:rPr>
        <w:t>ul</w:t>
      </w:r>
      <w:proofErr w:type="spellEnd"/>
      <w:r w:rsidRPr="002463A7">
        <w:rPr>
          <w:rFonts w:ascii="Times New Roman" w:hAnsi="Times New Roman" w:cs="Times New Roman"/>
          <w:sz w:val="24"/>
          <w:szCs w:val="24"/>
        </w:rPr>
        <w:t>&gt;</w:t>
      </w:r>
    </w:p>
    <w:p w14:paraId="6534669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w:t>
      </w:r>
      <w:proofErr w:type="spellStart"/>
      <w:r w:rsidRPr="002463A7">
        <w:rPr>
          <w:rFonts w:ascii="Times New Roman" w:hAnsi="Times New Roman" w:cs="Times New Roman"/>
          <w:sz w:val="24"/>
          <w:szCs w:val="24"/>
        </w:rPr>
        <w:t>ul</w:t>
      </w:r>
      <w:proofErr w:type="spellEnd"/>
      <w:r w:rsidRPr="002463A7">
        <w:rPr>
          <w:rFonts w:ascii="Times New Roman" w:hAnsi="Times New Roman" w:cs="Times New Roman"/>
          <w:sz w:val="24"/>
          <w:szCs w:val="24"/>
        </w:rPr>
        <w:t>&gt;</w:t>
      </w:r>
    </w:p>
    <w:p w14:paraId="26506914"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&lt;li&gt;&lt;span&gt;Resources&lt;/span&gt;&lt;/li&gt;</w:t>
      </w:r>
    </w:p>
    <w:p w14:paraId="75DBDCE9"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w:t>
      </w:r>
    </w:p>
    <w:p w14:paraId="5CD8CD1F" w14:textId="2CD787FA" w:rsidR="00540812" w:rsidRPr="002463A7" w:rsidRDefault="002463A7" w:rsidP="00540812">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 xml:space="preserve">="/knowledge-base"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noopener</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noreferrer</w:t>
      </w:r>
      <w:proofErr w:type="spellEnd"/>
      <w:r w:rsidRPr="002463A7">
        <w:rPr>
          <w:rFonts w:ascii="Times New Roman" w:hAnsi="Times New Roman" w:cs="Times New Roman"/>
          <w:sz w:val="24"/>
          <w:szCs w:val="24"/>
        </w:rPr>
        <w:t>"</w:t>
      </w:r>
      <w:r w:rsidR="00540812" w:rsidRPr="002463A7">
        <w:rPr>
          <w:rFonts w:ascii="Times New Roman" w:hAnsi="Times New Roman" w:cs="Times New Roman"/>
          <w:sz w:val="24"/>
          <w:szCs w:val="24"/>
        </w:rPr>
        <w:t>&gt;</w:t>
      </w:r>
      <w:proofErr w:type="spellStart"/>
      <w:r w:rsidR="00540812" w:rsidRPr="002463A7">
        <w:rPr>
          <w:rFonts w:ascii="Times New Roman" w:hAnsi="Times New Roman" w:cs="Times New Roman"/>
          <w:sz w:val="24"/>
          <w:szCs w:val="24"/>
        </w:rPr>
        <w:t>Campas</w:t>
      </w:r>
      <w:proofErr w:type="spellEnd"/>
      <w:r w:rsidR="00540812" w:rsidRPr="002463A7">
        <w:rPr>
          <w:rFonts w:ascii="Times New Roman" w:hAnsi="Times New Roman" w:cs="Times New Roman"/>
          <w:sz w:val="24"/>
          <w:szCs w:val="24"/>
        </w:rPr>
        <w:t xml:space="preserve"> Drive&lt;/a</w:t>
      </w:r>
      <w:r w:rsidR="00540812">
        <w:rPr>
          <w:rFonts w:ascii="Times New Roman" w:hAnsi="Times New Roman" w:cs="Times New Roman"/>
          <w:sz w:val="24"/>
          <w:szCs w:val="24"/>
        </w:rPr>
        <w:t>&gt;</w:t>
      </w:r>
    </w:p>
    <w:p w14:paraId="2AFD592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w:t>
      </w:r>
    </w:p>
    <w:p w14:paraId="545290A7"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w:t>
      </w:r>
    </w:p>
    <w:p w14:paraId="7E842753" w14:textId="36E09716"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api</w:t>
      </w:r>
      <w:proofErr w:type="spellEnd"/>
      <w:r w:rsidRPr="002463A7">
        <w:rPr>
          <w:rFonts w:ascii="Times New Roman" w:hAnsi="Times New Roman" w:cs="Times New Roman"/>
          <w:sz w:val="24"/>
          <w:szCs w:val="24"/>
        </w:rPr>
        <w:t xml:space="preserve">-documentation"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noopener</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noreferrer</w:t>
      </w:r>
      <w:proofErr w:type="spellEnd"/>
      <w:r w:rsidRPr="002463A7">
        <w:rPr>
          <w:rFonts w:ascii="Times New Roman" w:hAnsi="Times New Roman" w:cs="Times New Roman"/>
          <w:sz w:val="24"/>
          <w:szCs w:val="24"/>
        </w:rPr>
        <w:t>"</w:t>
      </w:r>
      <w:r w:rsidR="00540812" w:rsidRPr="002463A7">
        <w:rPr>
          <w:rFonts w:ascii="Times New Roman" w:hAnsi="Times New Roman" w:cs="Times New Roman"/>
          <w:sz w:val="24"/>
          <w:szCs w:val="24"/>
        </w:rPr>
        <w:t>&gt;Enhancement&lt;/a</w:t>
      </w:r>
      <w:r w:rsidR="00540812">
        <w:rPr>
          <w:rFonts w:ascii="Times New Roman" w:hAnsi="Times New Roman" w:cs="Times New Roman"/>
          <w:sz w:val="24"/>
          <w:szCs w:val="24"/>
        </w:rPr>
        <w:t>&gt;</w:t>
      </w:r>
    </w:p>
    <w:p w14:paraId="0AF251FE"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w:t>
      </w:r>
    </w:p>
    <w:p w14:paraId="0D402404"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w:t>
      </w:r>
    </w:p>
    <w:p w14:paraId="70B25D68"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 xml:space="preserve">="/developers"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noopener</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noreferrer</w:t>
      </w:r>
      <w:proofErr w:type="spellEnd"/>
      <w:r w:rsidRPr="002463A7">
        <w:rPr>
          <w:rFonts w:ascii="Times New Roman" w:hAnsi="Times New Roman" w:cs="Times New Roman"/>
          <w:sz w:val="24"/>
          <w:szCs w:val="24"/>
        </w:rPr>
        <w:t>"&gt;INFO Details&lt;/a&gt;</w:t>
      </w:r>
    </w:p>
    <w:p w14:paraId="05B64237"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w:t>
      </w:r>
    </w:p>
    <w:p w14:paraId="3C16ECF5"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w:t>
      </w:r>
      <w:proofErr w:type="spellStart"/>
      <w:r w:rsidRPr="002463A7">
        <w:rPr>
          <w:rFonts w:ascii="Times New Roman" w:hAnsi="Times New Roman" w:cs="Times New Roman"/>
          <w:sz w:val="24"/>
          <w:szCs w:val="24"/>
        </w:rPr>
        <w:t>ul</w:t>
      </w:r>
      <w:proofErr w:type="spellEnd"/>
      <w:r w:rsidRPr="002463A7">
        <w:rPr>
          <w:rFonts w:ascii="Times New Roman" w:hAnsi="Times New Roman" w:cs="Times New Roman"/>
          <w:sz w:val="24"/>
          <w:szCs w:val="24"/>
        </w:rPr>
        <w:t>&gt;</w:t>
      </w:r>
    </w:p>
    <w:p w14:paraId="568D3697"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w:t>
      </w:r>
      <w:proofErr w:type="spellStart"/>
      <w:r w:rsidRPr="002463A7">
        <w:rPr>
          <w:rFonts w:ascii="Times New Roman" w:hAnsi="Times New Roman" w:cs="Times New Roman"/>
          <w:sz w:val="24"/>
          <w:szCs w:val="24"/>
        </w:rPr>
        <w:t>ul</w:t>
      </w:r>
      <w:proofErr w:type="spellEnd"/>
      <w:r w:rsidRPr="002463A7">
        <w:rPr>
          <w:rFonts w:ascii="Times New Roman" w:hAnsi="Times New Roman" w:cs="Times New Roman"/>
          <w:sz w:val="24"/>
          <w:szCs w:val="24"/>
        </w:rPr>
        <w:t>&gt;</w:t>
      </w:r>
    </w:p>
    <w:p w14:paraId="0274128E"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&lt;li&gt;&lt;span&gt;Events&lt;/span&gt;&lt;/li&gt;</w:t>
      </w:r>
    </w:p>
    <w:p w14:paraId="39F880F1"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w:t>
      </w:r>
    </w:p>
    <w:p w14:paraId="0D776F9A"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 xml:space="preserve">="/our-story"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noopener</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noreferrer</w:t>
      </w:r>
      <w:proofErr w:type="spellEnd"/>
      <w:r w:rsidRPr="002463A7">
        <w:rPr>
          <w:rFonts w:ascii="Times New Roman" w:hAnsi="Times New Roman" w:cs="Times New Roman"/>
          <w:sz w:val="24"/>
          <w:szCs w:val="24"/>
        </w:rPr>
        <w:t>"&gt;Our Story&lt;/a&gt;</w:t>
      </w:r>
    </w:p>
    <w:p w14:paraId="3A012D74"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w:t>
      </w:r>
    </w:p>
    <w:p w14:paraId="5A39920E"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&lt;li&gt;&lt;a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 xml:space="preserve">="/events"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noopener</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noreferrer</w:t>
      </w:r>
      <w:proofErr w:type="spellEnd"/>
      <w:r w:rsidRPr="002463A7">
        <w:rPr>
          <w:rFonts w:ascii="Times New Roman" w:hAnsi="Times New Roman" w:cs="Times New Roman"/>
          <w:sz w:val="24"/>
          <w:szCs w:val="24"/>
        </w:rPr>
        <w:t>"&gt;Association&lt;/a&gt;&lt;/li&gt;</w:t>
      </w:r>
    </w:p>
    <w:p w14:paraId="6DA517E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lastRenderedPageBreak/>
        <w:t xml:space="preserve">            &lt;li&gt;&lt;a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 xml:space="preserve">="/careers"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noopener</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noreferrer</w:t>
      </w:r>
      <w:proofErr w:type="spellEnd"/>
      <w:r w:rsidRPr="002463A7">
        <w:rPr>
          <w:rFonts w:ascii="Times New Roman" w:hAnsi="Times New Roman" w:cs="Times New Roman"/>
          <w:sz w:val="24"/>
          <w:szCs w:val="24"/>
        </w:rPr>
        <w:t>"&gt;Links&lt;/a&gt;&lt;/li&gt;</w:t>
      </w:r>
    </w:p>
    <w:p w14:paraId="7192B336"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w:t>
      </w:r>
      <w:proofErr w:type="spellStart"/>
      <w:r w:rsidRPr="002463A7">
        <w:rPr>
          <w:rFonts w:ascii="Times New Roman" w:hAnsi="Times New Roman" w:cs="Times New Roman"/>
          <w:sz w:val="24"/>
          <w:szCs w:val="24"/>
        </w:rPr>
        <w:t>ul</w:t>
      </w:r>
      <w:proofErr w:type="spellEnd"/>
      <w:r w:rsidRPr="002463A7">
        <w:rPr>
          <w:rFonts w:ascii="Times New Roman" w:hAnsi="Times New Roman" w:cs="Times New Roman"/>
          <w:sz w:val="24"/>
          <w:szCs w:val="24"/>
        </w:rPr>
        <w:t>&gt;</w:t>
      </w:r>
    </w:p>
    <w:p w14:paraId="23F204B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16ACDD0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00A8B7AE"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class="social-row"&gt;</w:t>
      </w:r>
    </w:p>
    <w:p w14:paraId="639B4907"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class="copyright-column"&gt;</w:t>
      </w:r>
    </w:p>
    <w:p w14:paraId="574D81E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&lt;p&gt;&amp;copy; 2020-21 NSIT, Inc. All rights reserved.&lt;/p&gt;</w:t>
      </w:r>
    </w:p>
    <w:p w14:paraId="537EA4C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3C85841F"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 class="social-column"&gt;</w:t>
      </w:r>
    </w:p>
    <w:p w14:paraId="692A7AD1" w14:textId="3E54910D"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="your-</w:t>
      </w:r>
      <w:proofErr w:type="spellStart"/>
      <w:r w:rsidRPr="002463A7">
        <w:rPr>
          <w:rFonts w:ascii="Times New Roman" w:hAnsi="Times New Roman" w:cs="Times New Roman"/>
          <w:sz w:val="24"/>
          <w:szCs w:val="24"/>
        </w:rPr>
        <w:t>instagram</w:t>
      </w:r>
      <w:proofErr w:type="spellEnd"/>
      <w:r w:rsidRPr="002463A7">
        <w:rPr>
          <w:rFonts w:ascii="Times New Roman" w:hAnsi="Times New Roman" w:cs="Times New Roman"/>
          <w:sz w:val="24"/>
          <w:szCs w:val="24"/>
        </w:rPr>
        <w:t xml:space="preserve">" target="_blank"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noopener</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noreferrer</w:t>
      </w:r>
      <w:proofErr w:type="spellEnd"/>
      <w:r w:rsidRPr="002463A7">
        <w:rPr>
          <w:rFonts w:ascii="Times New Roman" w:hAnsi="Times New Roman" w:cs="Times New Roman"/>
          <w:sz w:val="24"/>
          <w:szCs w:val="24"/>
        </w:rPr>
        <w:t>"</w:t>
      </w:r>
      <w:r w:rsidR="00540812" w:rsidRPr="002463A7">
        <w:rPr>
          <w:rFonts w:ascii="Times New Roman" w:hAnsi="Times New Roman" w:cs="Times New Roman"/>
          <w:sz w:val="24"/>
          <w:szCs w:val="24"/>
        </w:rPr>
        <w:t>&gt;Instagram&lt;/a</w:t>
      </w:r>
      <w:r w:rsidR="00540812">
        <w:rPr>
          <w:rFonts w:ascii="Times New Roman" w:hAnsi="Times New Roman" w:cs="Times New Roman"/>
          <w:sz w:val="24"/>
          <w:szCs w:val="24"/>
        </w:rPr>
        <w:t>&gt;</w:t>
      </w:r>
    </w:p>
    <w:p w14:paraId="78100FFD" w14:textId="403B527E"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 xml:space="preserve">="your-twitter" target="_blank"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noopener</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noreferrer</w:t>
      </w:r>
      <w:proofErr w:type="spellEnd"/>
      <w:r w:rsidRPr="002463A7">
        <w:rPr>
          <w:rFonts w:ascii="Times New Roman" w:hAnsi="Times New Roman" w:cs="Times New Roman"/>
          <w:sz w:val="24"/>
          <w:szCs w:val="24"/>
        </w:rPr>
        <w:t>"</w:t>
      </w:r>
      <w:r w:rsidR="00540812" w:rsidRPr="002463A7">
        <w:rPr>
          <w:rFonts w:ascii="Times New Roman" w:hAnsi="Times New Roman" w:cs="Times New Roman"/>
          <w:sz w:val="24"/>
          <w:szCs w:val="24"/>
        </w:rPr>
        <w:t>&gt;Twitter&lt;/a</w:t>
      </w:r>
      <w:r w:rsidR="00540812">
        <w:rPr>
          <w:rFonts w:ascii="Times New Roman" w:hAnsi="Times New Roman" w:cs="Times New Roman"/>
          <w:sz w:val="24"/>
          <w:szCs w:val="24"/>
        </w:rPr>
        <w:t>&gt;</w:t>
      </w:r>
    </w:p>
    <w:p w14:paraId="66A1FF74"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w:t>
      </w:r>
    </w:p>
    <w:p w14:paraId="00D99321" w14:textId="093B7914" w:rsidR="00540812" w:rsidRPr="002463A7" w:rsidRDefault="002463A7" w:rsidP="00540812">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="your-</w:t>
      </w:r>
      <w:proofErr w:type="spellStart"/>
      <w:r w:rsidRPr="002463A7">
        <w:rPr>
          <w:rFonts w:ascii="Times New Roman" w:hAnsi="Times New Roman" w:cs="Times New Roman"/>
          <w:sz w:val="24"/>
          <w:szCs w:val="24"/>
        </w:rPr>
        <w:t>facebook</w:t>
      </w:r>
      <w:proofErr w:type="spellEnd"/>
      <w:r w:rsidRPr="002463A7">
        <w:rPr>
          <w:rFonts w:ascii="Times New Roman" w:hAnsi="Times New Roman" w:cs="Times New Roman"/>
          <w:sz w:val="24"/>
          <w:szCs w:val="24"/>
        </w:rPr>
        <w:t>-account"</w:t>
      </w:r>
      <w:r w:rsidR="00540812" w:rsidRPr="00540812">
        <w:rPr>
          <w:rFonts w:ascii="Times New Roman" w:hAnsi="Times New Roman" w:cs="Times New Roman"/>
          <w:sz w:val="24"/>
          <w:szCs w:val="24"/>
        </w:rPr>
        <w:t xml:space="preserve"> </w:t>
      </w:r>
      <w:r w:rsidR="00540812" w:rsidRPr="002463A7">
        <w:rPr>
          <w:rFonts w:ascii="Times New Roman" w:hAnsi="Times New Roman" w:cs="Times New Roman"/>
          <w:sz w:val="24"/>
          <w:szCs w:val="24"/>
        </w:rPr>
        <w:t xml:space="preserve">target="_blank" </w:t>
      </w:r>
      <w:proofErr w:type="spellStart"/>
      <w:r w:rsidR="00540812" w:rsidRPr="002463A7">
        <w:rPr>
          <w:rFonts w:ascii="Times New Roman" w:hAnsi="Times New Roman" w:cs="Times New Roman"/>
          <w:sz w:val="24"/>
          <w:szCs w:val="24"/>
        </w:rPr>
        <w:t>rel</w:t>
      </w:r>
      <w:proofErr w:type="spellEnd"/>
      <w:r w:rsidR="00540812" w:rsidRPr="002463A7">
        <w:rPr>
          <w:rFonts w:ascii="Times New Roman" w:hAnsi="Times New Roman" w:cs="Times New Roman"/>
          <w:sz w:val="24"/>
          <w:szCs w:val="24"/>
        </w:rPr>
        <w:t>="</w:t>
      </w:r>
      <w:proofErr w:type="spellStart"/>
      <w:r w:rsidR="00540812" w:rsidRPr="002463A7">
        <w:rPr>
          <w:rFonts w:ascii="Times New Roman" w:hAnsi="Times New Roman" w:cs="Times New Roman"/>
          <w:sz w:val="24"/>
          <w:szCs w:val="24"/>
        </w:rPr>
        <w:t>noopener</w:t>
      </w:r>
      <w:proofErr w:type="spellEnd"/>
      <w:r w:rsidR="00540812" w:rsidRPr="002463A7">
        <w:rPr>
          <w:rFonts w:ascii="Times New Roman" w:hAnsi="Times New Roman" w:cs="Times New Roman"/>
          <w:sz w:val="24"/>
          <w:szCs w:val="24"/>
        </w:rPr>
        <w:t xml:space="preserve"> </w:t>
      </w:r>
      <w:proofErr w:type="spellStart"/>
      <w:r w:rsidR="00540812" w:rsidRPr="002463A7">
        <w:rPr>
          <w:rFonts w:ascii="Times New Roman" w:hAnsi="Times New Roman" w:cs="Times New Roman"/>
          <w:sz w:val="24"/>
          <w:szCs w:val="24"/>
        </w:rPr>
        <w:t>noreferrer</w:t>
      </w:r>
      <w:proofErr w:type="spellEnd"/>
      <w:r w:rsidR="00540812" w:rsidRPr="002463A7">
        <w:rPr>
          <w:rFonts w:ascii="Times New Roman" w:hAnsi="Times New Roman" w:cs="Times New Roman"/>
          <w:sz w:val="24"/>
          <w:szCs w:val="24"/>
        </w:rPr>
        <w:t>"&gt;Twitter&lt;/a</w:t>
      </w:r>
      <w:r w:rsidR="00540812">
        <w:rPr>
          <w:rFonts w:ascii="Times New Roman" w:hAnsi="Times New Roman" w:cs="Times New Roman"/>
          <w:sz w:val="24"/>
          <w:szCs w:val="24"/>
        </w:rPr>
        <w:t>&gt;</w:t>
      </w:r>
    </w:p>
    <w:p w14:paraId="47C5CBD9" w14:textId="4B826781" w:rsidR="002463A7" w:rsidRPr="002463A7" w:rsidRDefault="002463A7" w:rsidP="00540812">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&lt;a </w:t>
      </w:r>
      <w:proofErr w:type="spellStart"/>
      <w:r w:rsidRPr="002463A7">
        <w:rPr>
          <w:rFonts w:ascii="Times New Roman" w:hAnsi="Times New Roman" w:cs="Times New Roman"/>
          <w:sz w:val="24"/>
          <w:szCs w:val="24"/>
        </w:rPr>
        <w:t>href</w:t>
      </w:r>
      <w:proofErr w:type="spellEnd"/>
      <w:r w:rsidRPr="002463A7">
        <w:rPr>
          <w:rFonts w:ascii="Times New Roman" w:hAnsi="Times New Roman" w:cs="Times New Roman"/>
          <w:sz w:val="24"/>
          <w:szCs w:val="24"/>
        </w:rPr>
        <w:t>="your-</w:t>
      </w:r>
      <w:proofErr w:type="spellStart"/>
      <w:r w:rsidRPr="002463A7">
        <w:rPr>
          <w:rFonts w:ascii="Times New Roman" w:hAnsi="Times New Roman" w:cs="Times New Roman"/>
          <w:sz w:val="24"/>
          <w:szCs w:val="24"/>
        </w:rPr>
        <w:t>youtube</w:t>
      </w:r>
      <w:proofErr w:type="spellEnd"/>
      <w:r w:rsidRPr="002463A7">
        <w:rPr>
          <w:rFonts w:ascii="Times New Roman" w:hAnsi="Times New Roman" w:cs="Times New Roman"/>
          <w:sz w:val="24"/>
          <w:szCs w:val="24"/>
        </w:rPr>
        <w:t xml:space="preserve">" target="_blank" </w:t>
      </w:r>
      <w:proofErr w:type="spellStart"/>
      <w:r w:rsidRPr="002463A7">
        <w:rPr>
          <w:rFonts w:ascii="Times New Roman" w:hAnsi="Times New Roman" w:cs="Times New Roman"/>
          <w:sz w:val="24"/>
          <w:szCs w:val="24"/>
        </w:rPr>
        <w:t>rel</w:t>
      </w:r>
      <w:proofErr w:type="spellEnd"/>
      <w:r w:rsidRPr="002463A7">
        <w:rPr>
          <w:rFonts w:ascii="Times New Roman" w:hAnsi="Times New Roman" w:cs="Times New Roman"/>
          <w:sz w:val="24"/>
          <w:szCs w:val="24"/>
        </w:rPr>
        <w:t>="</w:t>
      </w:r>
      <w:proofErr w:type="spellStart"/>
      <w:r w:rsidRPr="002463A7">
        <w:rPr>
          <w:rFonts w:ascii="Times New Roman" w:hAnsi="Times New Roman" w:cs="Times New Roman"/>
          <w:sz w:val="24"/>
          <w:szCs w:val="24"/>
        </w:rPr>
        <w:t>noopener</w:t>
      </w:r>
      <w:proofErr w:type="spellEnd"/>
      <w:r w:rsidRPr="002463A7">
        <w:rPr>
          <w:rFonts w:ascii="Times New Roman" w:hAnsi="Times New Roman" w:cs="Times New Roman"/>
          <w:sz w:val="24"/>
          <w:szCs w:val="24"/>
        </w:rPr>
        <w:t xml:space="preserve"> </w:t>
      </w:r>
      <w:proofErr w:type="spellStart"/>
      <w:r w:rsidRPr="002463A7">
        <w:rPr>
          <w:rFonts w:ascii="Times New Roman" w:hAnsi="Times New Roman" w:cs="Times New Roman"/>
          <w:sz w:val="24"/>
          <w:szCs w:val="24"/>
        </w:rPr>
        <w:t>noreferrer</w:t>
      </w:r>
      <w:proofErr w:type="spellEnd"/>
      <w:r w:rsidRPr="002463A7">
        <w:rPr>
          <w:rFonts w:ascii="Times New Roman" w:hAnsi="Times New Roman" w:cs="Times New Roman"/>
          <w:sz w:val="24"/>
          <w:szCs w:val="24"/>
        </w:rPr>
        <w:t>"</w:t>
      </w:r>
      <w:r w:rsidR="00540812" w:rsidRPr="002463A7">
        <w:rPr>
          <w:rFonts w:ascii="Times New Roman" w:hAnsi="Times New Roman" w:cs="Times New Roman"/>
          <w:sz w:val="24"/>
          <w:szCs w:val="24"/>
        </w:rPr>
        <w:t>&gt;YouTube&lt;/a</w:t>
      </w:r>
      <w:r w:rsidR="00540812">
        <w:rPr>
          <w:rFonts w:ascii="Times New Roman" w:hAnsi="Times New Roman" w:cs="Times New Roman"/>
          <w:sz w:val="24"/>
          <w:szCs w:val="24"/>
        </w:rPr>
        <w:t>&gt;</w:t>
      </w:r>
      <w:r w:rsidRPr="002463A7">
        <w:rPr>
          <w:rFonts w:ascii="Times New Roman" w:hAnsi="Times New Roman" w:cs="Times New Roman"/>
          <w:sz w:val="24"/>
          <w:szCs w:val="24"/>
        </w:rPr>
        <w:t xml:space="preserve">            </w:t>
      </w:r>
    </w:p>
    <w:p w14:paraId="0A2A119C"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0AF255FB"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&lt;/div&gt;</w:t>
      </w:r>
    </w:p>
    <w:p w14:paraId="0DD93C87"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&lt;/section&gt;</w:t>
      </w:r>
    </w:p>
    <w:p w14:paraId="61F3BF50" w14:textId="77777777" w:rsidR="002463A7" w:rsidRPr="002463A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 xml:space="preserve">  &lt;/body&gt;</w:t>
      </w:r>
    </w:p>
    <w:p w14:paraId="3A67D105" w14:textId="7CBA65D5" w:rsidR="007076C7" w:rsidRDefault="002463A7" w:rsidP="002463A7">
      <w:pPr>
        <w:spacing w:line="360" w:lineRule="auto"/>
        <w:rPr>
          <w:rFonts w:ascii="Times New Roman" w:hAnsi="Times New Roman" w:cs="Times New Roman"/>
          <w:sz w:val="24"/>
          <w:szCs w:val="24"/>
        </w:rPr>
      </w:pPr>
      <w:r w:rsidRPr="002463A7">
        <w:rPr>
          <w:rFonts w:ascii="Times New Roman" w:hAnsi="Times New Roman" w:cs="Times New Roman"/>
          <w:sz w:val="24"/>
          <w:szCs w:val="24"/>
        </w:rPr>
        <w:t>&lt;/html</w:t>
      </w:r>
      <w:r w:rsidR="003E2C91">
        <w:rPr>
          <w:rFonts w:ascii="Times New Roman" w:hAnsi="Times New Roman" w:cs="Times New Roman"/>
          <w:sz w:val="24"/>
          <w:szCs w:val="24"/>
        </w:rPr>
        <w:t>&gt;</w:t>
      </w:r>
    </w:p>
    <w:p w14:paraId="1E2B708F" w14:textId="64C99E92" w:rsidR="001D490B" w:rsidRDefault="001D490B" w:rsidP="002463A7">
      <w:pPr>
        <w:spacing w:line="360" w:lineRule="auto"/>
        <w:rPr>
          <w:rFonts w:ascii="Times New Roman" w:hAnsi="Times New Roman" w:cs="Times New Roman"/>
          <w:b/>
          <w:bCs/>
          <w:sz w:val="24"/>
          <w:szCs w:val="24"/>
        </w:rPr>
      </w:pPr>
    </w:p>
    <w:p w14:paraId="25D537A9" w14:textId="7FC50217" w:rsidR="00540812" w:rsidRDefault="00540812" w:rsidP="002463A7">
      <w:pPr>
        <w:spacing w:line="360" w:lineRule="auto"/>
        <w:rPr>
          <w:rFonts w:ascii="Times New Roman" w:hAnsi="Times New Roman" w:cs="Times New Roman"/>
          <w:b/>
          <w:bCs/>
          <w:sz w:val="24"/>
          <w:szCs w:val="24"/>
        </w:rPr>
      </w:pPr>
    </w:p>
    <w:p w14:paraId="43EE394C" w14:textId="49747EC1" w:rsidR="00540812" w:rsidRDefault="00540812" w:rsidP="002463A7">
      <w:pPr>
        <w:spacing w:line="360" w:lineRule="auto"/>
        <w:rPr>
          <w:rFonts w:ascii="Times New Roman" w:hAnsi="Times New Roman" w:cs="Times New Roman"/>
          <w:b/>
          <w:bCs/>
          <w:sz w:val="24"/>
          <w:szCs w:val="24"/>
        </w:rPr>
      </w:pPr>
    </w:p>
    <w:p w14:paraId="152F8D61" w14:textId="77777777" w:rsidR="00540812" w:rsidRDefault="00540812" w:rsidP="002463A7">
      <w:pPr>
        <w:spacing w:line="360" w:lineRule="auto"/>
        <w:rPr>
          <w:rFonts w:ascii="Times New Roman" w:hAnsi="Times New Roman" w:cs="Times New Roman"/>
          <w:b/>
          <w:bCs/>
          <w:sz w:val="24"/>
          <w:szCs w:val="24"/>
        </w:rPr>
      </w:pPr>
    </w:p>
    <w:p w14:paraId="47314D6F" w14:textId="77777777" w:rsidR="00540812" w:rsidRDefault="00540812" w:rsidP="002463A7">
      <w:pPr>
        <w:spacing w:line="360" w:lineRule="auto"/>
        <w:rPr>
          <w:rFonts w:ascii="Times New Roman" w:hAnsi="Times New Roman" w:cs="Times New Roman"/>
          <w:b/>
          <w:bCs/>
          <w:sz w:val="24"/>
          <w:szCs w:val="24"/>
        </w:rPr>
      </w:pPr>
    </w:p>
    <w:p w14:paraId="58931B83" w14:textId="4972FF3A" w:rsidR="001D490B" w:rsidRPr="001D490B" w:rsidRDefault="001D490B" w:rsidP="002463A7">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SCREENSHOT</w:t>
      </w:r>
    </w:p>
    <w:p w14:paraId="08B16F5E" w14:textId="7D64208D" w:rsidR="003E2C91" w:rsidRPr="001606CC" w:rsidRDefault="003E2C91" w:rsidP="002463A7">
      <w:pPr>
        <w:spacing w:line="360" w:lineRule="auto"/>
        <w:rPr>
          <w:rFonts w:ascii="Times New Roman" w:hAnsi="Times New Roman" w:cs="Times New Roman"/>
          <w:sz w:val="24"/>
          <w:szCs w:val="24"/>
        </w:rPr>
      </w:pPr>
      <w:r>
        <w:rPr>
          <w:noProof/>
        </w:rPr>
        <w:drawing>
          <wp:inline distT="0" distB="0" distL="0" distR="0" wp14:anchorId="1C0A97A6" wp14:editId="74F61ECA">
            <wp:extent cx="5731510" cy="35585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58540"/>
                    </a:xfrm>
                    <a:prstGeom prst="rect">
                      <a:avLst/>
                    </a:prstGeom>
                    <a:noFill/>
                    <a:ln>
                      <a:noFill/>
                    </a:ln>
                  </pic:spPr>
                </pic:pic>
              </a:graphicData>
            </a:graphic>
          </wp:inline>
        </w:drawing>
      </w:r>
    </w:p>
    <w:p w14:paraId="2B98AEEE" w14:textId="1B7BA9E5" w:rsidR="00D02B1C" w:rsidRDefault="00D02B1C" w:rsidP="0033207F">
      <w:pPr>
        <w:spacing w:line="360" w:lineRule="auto"/>
        <w:rPr>
          <w:rFonts w:ascii="Times New Roman" w:hAnsi="Times New Roman" w:cs="Times New Roman"/>
          <w:sz w:val="24"/>
          <w:szCs w:val="24"/>
        </w:rPr>
      </w:pPr>
    </w:p>
    <w:p w14:paraId="723169F7" w14:textId="6CBB1646" w:rsidR="00D02B1C" w:rsidRDefault="00D02B1C" w:rsidP="0033207F">
      <w:pPr>
        <w:spacing w:line="360" w:lineRule="auto"/>
        <w:rPr>
          <w:rFonts w:ascii="Times New Roman" w:hAnsi="Times New Roman" w:cs="Times New Roman"/>
          <w:sz w:val="24"/>
          <w:szCs w:val="24"/>
        </w:rPr>
      </w:pPr>
    </w:p>
    <w:p w14:paraId="60526AD9" w14:textId="5C4F7EDB" w:rsidR="00D02B1C" w:rsidRDefault="00D02B1C" w:rsidP="0033207F">
      <w:pPr>
        <w:spacing w:line="360" w:lineRule="auto"/>
        <w:rPr>
          <w:rFonts w:ascii="Times New Roman" w:hAnsi="Times New Roman" w:cs="Times New Roman"/>
          <w:sz w:val="24"/>
          <w:szCs w:val="24"/>
        </w:rPr>
      </w:pPr>
    </w:p>
    <w:p w14:paraId="70C26F5F" w14:textId="6E378B37" w:rsidR="00540812" w:rsidRDefault="00540812" w:rsidP="0033207F">
      <w:pPr>
        <w:spacing w:line="360" w:lineRule="auto"/>
        <w:rPr>
          <w:rFonts w:ascii="Times New Roman" w:hAnsi="Times New Roman" w:cs="Times New Roman"/>
          <w:sz w:val="24"/>
          <w:szCs w:val="24"/>
        </w:rPr>
      </w:pPr>
    </w:p>
    <w:p w14:paraId="63E4B8FC" w14:textId="58998D10" w:rsidR="00540812" w:rsidRDefault="00540812" w:rsidP="0033207F">
      <w:pPr>
        <w:spacing w:line="360" w:lineRule="auto"/>
        <w:rPr>
          <w:rFonts w:ascii="Times New Roman" w:hAnsi="Times New Roman" w:cs="Times New Roman"/>
          <w:sz w:val="24"/>
          <w:szCs w:val="24"/>
        </w:rPr>
      </w:pPr>
    </w:p>
    <w:p w14:paraId="15C57FC6" w14:textId="54C3840E" w:rsidR="00540812" w:rsidRDefault="00540812" w:rsidP="0033207F">
      <w:pPr>
        <w:spacing w:line="360" w:lineRule="auto"/>
        <w:rPr>
          <w:rFonts w:ascii="Times New Roman" w:hAnsi="Times New Roman" w:cs="Times New Roman"/>
          <w:sz w:val="24"/>
          <w:szCs w:val="24"/>
        </w:rPr>
      </w:pPr>
    </w:p>
    <w:p w14:paraId="6BADDE9B" w14:textId="0841D221" w:rsidR="00540812" w:rsidRDefault="00540812" w:rsidP="0033207F">
      <w:pPr>
        <w:spacing w:line="360" w:lineRule="auto"/>
        <w:rPr>
          <w:rFonts w:ascii="Times New Roman" w:hAnsi="Times New Roman" w:cs="Times New Roman"/>
          <w:sz w:val="24"/>
          <w:szCs w:val="24"/>
        </w:rPr>
      </w:pPr>
    </w:p>
    <w:p w14:paraId="6026EC2A" w14:textId="503EFF98" w:rsidR="00540812" w:rsidRDefault="00540812" w:rsidP="0033207F">
      <w:pPr>
        <w:spacing w:line="360" w:lineRule="auto"/>
        <w:rPr>
          <w:rFonts w:ascii="Times New Roman" w:hAnsi="Times New Roman" w:cs="Times New Roman"/>
          <w:sz w:val="24"/>
          <w:szCs w:val="24"/>
        </w:rPr>
      </w:pPr>
    </w:p>
    <w:p w14:paraId="1BE0391F" w14:textId="03FC1802" w:rsidR="00540812" w:rsidRDefault="00540812" w:rsidP="0033207F">
      <w:pPr>
        <w:spacing w:line="360" w:lineRule="auto"/>
        <w:rPr>
          <w:rFonts w:ascii="Times New Roman" w:hAnsi="Times New Roman" w:cs="Times New Roman"/>
          <w:sz w:val="24"/>
          <w:szCs w:val="24"/>
        </w:rPr>
      </w:pPr>
    </w:p>
    <w:p w14:paraId="7931AB9C" w14:textId="01918A4B" w:rsidR="00540812" w:rsidRDefault="00540812" w:rsidP="0033207F">
      <w:pPr>
        <w:spacing w:line="360" w:lineRule="auto"/>
        <w:rPr>
          <w:rFonts w:ascii="Times New Roman" w:hAnsi="Times New Roman" w:cs="Times New Roman"/>
          <w:sz w:val="24"/>
          <w:szCs w:val="24"/>
        </w:rPr>
      </w:pPr>
    </w:p>
    <w:p w14:paraId="47731438" w14:textId="24DB924C" w:rsidR="00540812" w:rsidRDefault="00540812" w:rsidP="0033207F">
      <w:pPr>
        <w:spacing w:line="360" w:lineRule="auto"/>
        <w:rPr>
          <w:rFonts w:ascii="Times New Roman" w:hAnsi="Times New Roman" w:cs="Times New Roman"/>
          <w:sz w:val="24"/>
          <w:szCs w:val="24"/>
        </w:rPr>
      </w:pPr>
    </w:p>
    <w:p w14:paraId="16882668" w14:textId="0036317C" w:rsidR="00540812" w:rsidRDefault="00540812" w:rsidP="0033207F">
      <w:pPr>
        <w:spacing w:line="360" w:lineRule="auto"/>
        <w:rPr>
          <w:rFonts w:ascii="Times New Roman" w:hAnsi="Times New Roman" w:cs="Times New Roman"/>
          <w:sz w:val="24"/>
          <w:szCs w:val="24"/>
        </w:rPr>
      </w:pPr>
    </w:p>
    <w:p w14:paraId="5F22F53E" w14:textId="77777777" w:rsidR="00540812" w:rsidRDefault="00540812" w:rsidP="0033207F">
      <w:pPr>
        <w:spacing w:line="360" w:lineRule="auto"/>
        <w:rPr>
          <w:rFonts w:ascii="Times New Roman" w:hAnsi="Times New Roman" w:cs="Times New Roman"/>
          <w:sz w:val="24"/>
          <w:szCs w:val="24"/>
        </w:rPr>
      </w:pPr>
    </w:p>
    <w:p w14:paraId="4622716E" w14:textId="6ABBFF37" w:rsidR="00D02B1C" w:rsidRDefault="004A0355" w:rsidP="0033207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CONCLUSION</w:t>
      </w:r>
    </w:p>
    <w:p w14:paraId="71EF047A" w14:textId="5B2733E6" w:rsidR="004A0355" w:rsidRDefault="00CB2E85" w:rsidP="0033207F">
      <w:pPr>
        <w:spacing w:line="360" w:lineRule="auto"/>
      </w:pPr>
      <w:r w:rsidRPr="000F086E">
        <w:rPr>
          <w:rFonts w:ascii="Times New Roman" w:hAnsi="Times New Roman" w:cs="Times New Roman"/>
          <w:sz w:val="24"/>
          <w:szCs w:val="24"/>
        </w:rPr>
        <w:t>In present work, we are developing alumni web application to established interaction between alumni and institutes.</w:t>
      </w:r>
      <w:r w:rsidR="000F086E">
        <w:rPr>
          <w:rFonts w:ascii="Times New Roman" w:hAnsi="Times New Roman" w:cs="Times New Roman"/>
          <w:sz w:val="24"/>
          <w:szCs w:val="24"/>
        </w:rPr>
        <w:t xml:space="preserve"> </w:t>
      </w:r>
      <w:r w:rsidRPr="000F086E">
        <w:rPr>
          <w:rFonts w:ascii="Times New Roman" w:hAnsi="Times New Roman" w:cs="Times New Roman"/>
          <w:sz w:val="24"/>
          <w:szCs w:val="24"/>
        </w:rPr>
        <w:t>This web application is developing in Word press with the help of some inbuilt plugins and some own developed plugins.</w:t>
      </w:r>
      <w:r w:rsidR="000F086E">
        <w:rPr>
          <w:rFonts w:ascii="Times New Roman" w:hAnsi="Times New Roman" w:cs="Times New Roman"/>
          <w:sz w:val="24"/>
          <w:szCs w:val="24"/>
        </w:rPr>
        <w:t xml:space="preserve"> </w:t>
      </w:r>
      <w:r w:rsidRPr="000F086E">
        <w:rPr>
          <w:rFonts w:ascii="Times New Roman" w:hAnsi="Times New Roman" w:cs="Times New Roman"/>
          <w:sz w:val="24"/>
          <w:szCs w:val="24"/>
        </w:rPr>
        <w:t>The web application serve as a useful site to any institution and Alumni to know what is going on in our college and can also know about the various opportunities of the outer world to the institute.</w:t>
      </w:r>
      <w:r w:rsidR="000F086E">
        <w:rPr>
          <w:rFonts w:ascii="Times New Roman" w:hAnsi="Times New Roman" w:cs="Times New Roman"/>
          <w:sz w:val="24"/>
          <w:szCs w:val="24"/>
        </w:rPr>
        <w:t xml:space="preserve"> </w:t>
      </w:r>
      <w:r w:rsidRPr="000F086E">
        <w:rPr>
          <w:rFonts w:ascii="Times New Roman" w:hAnsi="Times New Roman" w:cs="Times New Roman"/>
          <w:sz w:val="24"/>
          <w:szCs w:val="24"/>
        </w:rPr>
        <w:t>This portal provides access to only authorized users.</w:t>
      </w:r>
      <w:r w:rsidR="000F086E">
        <w:rPr>
          <w:rFonts w:ascii="Times New Roman" w:hAnsi="Times New Roman" w:cs="Times New Roman"/>
          <w:sz w:val="24"/>
          <w:szCs w:val="24"/>
        </w:rPr>
        <w:t xml:space="preserve"> </w:t>
      </w:r>
      <w:r w:rsidRPr="000F086E">
        <w:rPr>
          <w:rFonts w:ascii="Times New Roman" w:hAnsi="Times New Roman" w:cs="Times New Roman"/>
          <w:sz w:val="24"/>
          <w:szCs w:val="24"/>
        </w:rPr>
        <w:t>The web application helps admin to generate report regarding accreditation (NAAC,NBA) based on database</w:t>
      </w:r>
      <w:r w:rsidR="000F086E">
        <w:t>.</w:t>
      </w:r>
    </w:p>
    <w:p w14:paraId="09FED95F" w14:textId="10E5CAAF" w:rsidR="00540812" w:rsidRDefault="00540812" w:rsidP="0033207F">
      <w:pPr>
        <w:spacing w:line="360" w:lineRule="auto"/>
      </w:pPr>
    </w:p>
    <w:p w14:paraId="5A9D65C0" w14:textId="63557035" w:rsidR="00540812" w:rsidRDefault="00540812" w:rsidP="0033207F">
      <w:pPr>
        <w:spacing w:line="360" w:lineRule="auto"/>
      </w:pPr>
    </w:p>
    <w:p w14:paraId="5FBE8BF3" w14:textId="2C0BDC4B" w:rsidR="00540812" w:rsidRDefault="00540812" w:rsidP="0033207F">
      <w:pPr>
        <w:spacing w:line="360" w:lineRule="auto"/>
      </w:pPr>
    </w:p>
    <w:p w14:paraId="5E0EFC1E" w14:textId="7FEAE0B0" w:rsidR="00540812" w:rsidRDefault="00540812" w:rsidP="0033207F">
      <w:pPr>
        <w:spacing w:line="360" w:lineRule="auto"/>
      </w:pPr>
    </w:p>
    <w:p w14:paraId="70BABF50" w14:textId="474A582C" w:rsidR="00540812" w:rsidRDefault="00540812" w:rsidP="0033207F">
      <w:pPr>
        <w:spacing w:line="360" w:lineRule="auto"/>
      </w:pPr>
    </w:p>
    <w:p w14:paraId="0A25706C" w14:textId="595689F1" w:rsidR="00540812" w:rsidRDefault="00540812" w:rsidP="0033207F">
      <w:pPr>
        <w:spacing w:line="360" w:lineRule="auto"/>
      </w:pPr>
    </w:p>
    <w:p w14:paraId="67F6D0EB" w14:textId="02B9B692" w:rsidR="00540812" w:rsidRDefault="00540812" w:rsidP="0033207F">
      <w:pPr>
        <w:spacing w:line="360" w:lineRule="auto"/>
      </w:pPr>
    </w:p>
    <w:p w14:paraId="299DA16F" w14:textId="1F46E11E" w:rsidR="00540812" w:rsidRDefault="00540812" w:rsidP="0033207F">
      <w:pPr>
        <w:spacing w:line="360" w:lineRule="auto"/>
      </w:pPr>
    </w:p>
    <w:p w14:paraId="7D36F271" w14:textId="3FFFE23F" w:rsidR="00540812" w:rsidRDefault="00540812" w:rsidP="0033207F">
      <w:pPr>
        <w:spacing w:line="360" w:lineRule="auto"/>
      </w:pPr>
    </w:p>
    <w:p w14:paraId="569754D7" w14:textId="069EA0AA" w:rsidR="00540812" w:rsidRDefault="00540812" w:rsidP="0033207F">
      <w:pPr>
        <w:spacing w:line="360" w:lineRule="auto"/>
      </w:pPr>
    </w:p>
    <w:p w14:paraId="0E864418" w14:textId="4FEF183F" w:rsidR="00540812" w:rsidRDefault="00540812" w:rsidP="0033207F">
      <w:pPr>
        <w:spacing w:line="360" w:lineRule="auto"/>
      </w:pPr>
    </w:p>
    <w:p w14:paraId="22820653" w14:textId="71396508" w:rsidR="00540812" w:rsidRDefault="00540812" w:rsidP="0033207F">
      <w:pPr>
        <w:spacing w:line="360" w:lineRule="auto"/>
      </w:pPr>
    </w:p>
    <w:p w14:paraId="41E5DDAA" w14:textId="2A75A30B" w:rsidR="00540812" w:rsidRDefault="00540812" w:rsidP="0033207F">
      <w:pPr>
        <w:spacing w:line="360" w:lineRule="auto"/>
      </w:pPr>
    </w:p>
    <w:p w14:paraId="7DFCA021" w14:textId="5F980899" w:rsidR="00540812" w:rsidRDefault="00540812" w:rsidP="0033207F">
      <w:pPr>
        <w:spacing w:line="360" w:lineRule="auto"/>
      </w:pPr>
    </w:p>
    <w:p w14:paraId="668EC419" w14:textId="0E05F037" w:rsidR="00540812" w:rsidRDefault="00540812" w:rsidP="0033207F">
      <w:pPr>
        <w:spacing w:line="360" w:lineRule="auto"/>
      </w:pPr>
    </w:p>
    <w:p w14:paraId="14DD2E7F" w14:textId="044D80AD" w:rsidR="00540812" w:rsidRDefault="00540812" w:rsidP="0033207F">
      <w:pPr>
        <w:spacing w:line="360" w:lineRule="auto"/>
      </w:pPr>
    </w:p>
    <w:p w14:paraId="2C4E2BB7" w14:textId="4DEFCE2B" w:rsidR="00540812" w:rsidRDefault="00540812" w:rsidP="0033207F">
      <w:pPr>
        <w:spacing w:line="360" w:lineRule="auto"/>
      </w:pPr>
    </w:p>
    <w:p w14:paraId="7D28B7D3" w14:textId="77777777" w:rsidR="00540812" w:rsidRDefault="00540812" w:rsidP="0033207F">
      <w:pPr>
        <w:spacing w:line="360" w:lineRule="auto"/>
      </w:pPr>
    </w:p>
    <w:p w14:paraId="3AFFF072" w14:textId="77777777" w:rsidR="000F086E" w:rsidRDefault="000F086E" w:rsidP="0033207F">
      <w:pPr>
        <w:spacing w:line="360" w:lineRule="auto"/>
      </w:pPr>
    </w:p>
    <w:p w14:paraId="3F2BFFEC" w14:textId="77777777" w:rsidR="000F086E" w:rsidRDefault="000F086E" w:rsidP="0033207F">
      <w:pPr>
        <w:spacing w:line="360" w:lineRule="auto"/>
      </w:pPr>
    </w:p>
    <w:p w14:paraId="78181CA9" w14:textId="77777777" w:rsidR="000F086E" w:rsidRDefault="000F086E" w:rsidP="0033207F">
      <w:pPr>
        <w:spacing w:line="360" w:lineRule="auto"/>
      </w:pPr>
    </w:p>
    <w:p w14:paraId="21ABBCF9" w14:textId="77777777" w:rsidR="000F086E" w:rsidRDefault="000F086E" w:rsidP="0033207F">
      <w:pPr>
        <w:spacing w:line="360" w:lineRule="auto"/>
      </w:pPr>
    </w:p>
    <w:p w14:paraId="682821B5" w14:textId="77777777" w:rsidR="000F086E" w:rsidRDefault="000F086E" w:rsidP="0033207F">
      <w:pPr>
        <w:spacing w:line="360" w:lineRule="auto"/>
      </w:pPr>
    </w:p>
    <w:p w14:paraId="71AB724A" w14:textId="77777777" w:rsidR="000F086E" w:rsidRDefault="000F086E" w:rsidP="0033207F">
      <w:pPr>
        <w:spacing w:line="360" w:lineRule="auto"/>
      </w:pPr>
    </w:p>
    <w:p w14:paraId="64A275F3" w14:textId="77777777" w:rsidR="000F086E" w:rsidRDefault="000F086E" w:rsidP="0033207F">
      <w:pPr>
        <w:spacing w:line="360" w:lineRule="auto"/>
      </w:pPr>
    </w:p>
    <w:p w14:paraId="0EC0D640" w14:textId="77777777" w:rsidR="000F086E" w:rsidRDefault="000F086E" w:rsidP="0033207F">
      <w:pPr>
        <w:spacing w:line="360" w:lineRule="auto"/>
      </w:pPr>
    </w:p>
    <w:p w14:paraId="5EA6791C" w14:textId="77777777" w:rsidR="000F086E" w:rsidRDefault="000F086E" w:rsidP="0033207F">
      <w:pPr>
        <w:spacing w:line="360" w:lineRule="auto"/>
      </w:pPr>
    </w:p>
    <w:p w14:paraId="7C21076F" w14:textId="77777777" w:rsidR="000F086E" w:rsidRDefault="000F086E" w:rsidP="0033207F">
      <w:pPr>
        <w:spacing w:line="360" w:lineRule="auto"/>
      </w:pPr>
    </w:p>
    <w:p w14:paraId="6966E41B" w14:textId="77777777" w:rsidR="000F086E" w:rsidRDefault="000F086E" w:rsidP="0033207F">
      <w:pPr>
        <w:spacing w:line="360" w:lineRule="auto"/>
      </w:pPr>
    </w:p>
    <w:p w14:paraId="47B9F796" w14:textId="77777777" w:rsidR="000F086E" w:rsidRDefault="000F086E" w:rsidP="0033207F">
      <w:pPr>
        <w:spacing w:line="360" w:lineRule="auto"/>
      </w:pPr>
    </w:p>
    <w:p w14:paraId="1BF2D3F9" w14:textId="77777777" w:rsidR="000F086E" w:rsidRDefault="000F086E" w:rsidP="0033207F">
      <w:pPr>
        <w:spacing w:line="360" w:lineRule="auto"/>
      </w:pPr>
    </w:p>
    <w:p w14:paraId="114FD58E" w14:textId="77777777" w:rsidR="000F086E" w:rsidRDefault="000F086E" w:rsidP="0033207F">
      <w:pPr>
        <w:spacing w:line="360" w:lineRule="auto"/>
      </w:pPr>
    </w:p>
    <w:p w14:paraId="6563F621" w14:textId="77777777" w:rsidR="000E25BE" w:rsidRPr="00C06D3F" w:rsidRDefault="000E25BE" w:rsidP="0033207F">
      <w:pPr>
        <w:spacing w:line="360" w:lineRule="auto"/>
        <w:rPr>
          <w:rFonts w:ascii="Times New Roman" w:hAnsi="Times New Roman" w:cs="Times New Roman"/>
          <w:b/>
          <w:bCs/>
          <w:sz w:val="24"/>
          <w:szCs w:val="24"/>
        </w:rPr>
      </w:pPr>
    </w:p>
    <w:p w14:paraId="1F394981" w14:textId="73C5AE4E" w:rsidR="00D02B1C" w:rsidRDefault="00D02B1C" w:rsidP="0033207F">
      <w:pPr>
        <w:spacing w:line="360" w:lineRule="auto"/>
        <w:rPr>
          <w:rFonts w:ascii="Times New Roman" w:hAnsi="Times New Roman" w:cs="Times New Roman"/>
          <w:sz w:val="24"/>
          <w:szCs w:val="24"/>
        </w:rPr>
      </w:pPr>
    </w:p>
    <w:p w14:paraId="01BCDB61" w14:textId="4538C139" w:rsidR="00D02B1C" w:rsidRDefault="00D02B1C" w:rsidP="0033207F">
      <w:pPr>
        <w:spacing w:line="360" w:lineRule="auto"/>
        <w:rPr>
          <w:rFonts w:ascii="Times New Roman" w:hAnsi="Times New Roman" w:cs="Times New Roman"/>
          <w:sz w:val="24"/>
          <w:szCs w:val="24"/>
        </w:rPr>
      </w:pPr>
    </w:p>
    <w:p w14:paraId="2D598F43" w14:textId="5FD9C8DE" w:rsidR="00D02B1C" w:rsidRDefault="00D02B1C" w:rsidP="0033207F">
      <w:pPr>
        <w:spacing w:line="360" w:lineRule="auto"/>
        <w:rPr>
          <w:rFonts w:ascii="Times New Roman" w:hAnsi="Times New Roman" w:cs="Times New Roman"/>
          <w:sz w:val="24"/>
          <w:szCs w:val="24"/>
        </w:rPr>
      </w:pPr>
    </w:p>
    <w:p w14:paraId="40FBCA16" w14:textId="168474E1" w:rsidR="00D02B1C" w:rsidRDefault="00D02B1C" w:rsidP="0033207F">
      <w:pPr>
        <w:spacing w:line="360" w:lineRule="auto"/>
        <w:rPr>
          <w:rFonts w:ascii="Times New Roman" w:hAnsi="Times New Roman" w:cs="Times New Roman"/>
          <w:sz w:val="24"/>
          <w:szCs w:val="24"/>
        </w:rPr>
      </w:pPr>
    </w:p>
    <w:p w14:paraId="728488C4" w14:textId="77777777" w:rsidR="00D02B1C" w:rsidRPr="00E63E08" w:rsidRDefault="00D02B1C" w:rsidP="0033207F">
      <w:pPr>
        <w:spacing w:line="360" w:lineRule="auto"/>
        <w:rPr>
          <w:rFonts w:ascii="Times New Roman" w:hAnsi="Times New Roman" w:cs="Times New Roman"/>
          <w:sz w:val="24"/>
          <w:szCs w:val="24"/>
        </w:rPr>
      </w:pPr>
    </w:p>
    <w:p w14:paraId="2ED7386F" w14:textId="119CC721" w:rsidR="005E0A83" w:rsidRDefault="005E0A83" w:rsidP="0033207F">
      <w:pPr>
        <w:spacing w:line="360" w:lineRule="auto"/>
        <w:rPr>
          <w:rFonts w:ascii="Times New Roman" w:hAnsi="Times New Roman" w:cs="Times New Roman"/>
        </w:rPr>
      </w:pPr>
    </w:p>
    <w:p w14:paraId="468FF76F" w14:textId="1C142AE1" w:rsidR="005E0A83" w:rsidRDefault="005E0A83" w:rsidP="0033207F">
      <w:pPr>
        <w:spacing w:line="360" w:lineRule="auto"/>
        <w:rPr>
          <w:rFonts w:ascii="Times New Roman" w:hAnsi="Times New Roman" w:cs="Times New Roman"/>
        </w:rPr>
      </w:pPr>
    </w:p>
    <w:p w14:paraId="4CBDAD23" w14:textId="23A808C9" w:rsidR="005E0A83" w:rsidRDefault="005E0A83" w:rsidP="0033207F">
      <w:pPr>
        <w:spacing w:line="360" w:lineRule="auto"/>
        <w:rPr>
          <w:rFonts w:ascii="Times New Roman" w:hAnsi="Times New Roman" w:cs="Times New Roman"/>
        </w:rPr>
      </w:pPr>
    </w:p>
    <w:p w14:paraId="0065BE2C" w14:textId="5A3D4578" w:rsidR="005E0A83" w:rsidRDefault="005E0A83" w:rsidP="0033207F">
      <w:pPr>
        <w:spacing w:line="360" w:lineRule="auto"/>
        <w:rPr>
          <w:rFonts w:ascii="Times New Roman" w:hAnsi="Times New Roman" w:cs="Times New Roman"/>
        </w:rPr>
      </w:pPr>
    </w:p>
    <w:p w14:paraId="7B9F023B" w14:textId="1E258068" w:rsidR="005E0A83" w:rsidRDefault="005E0A83" w:rsidP="0033207F">
      <w:pPr>
        <w:spacing w:line="360" w:lineRule="auto"/>
        <w:rPr>
          <w:rFonts w:ascii="Times New Roman" w:hAnsi="Times New Roman" w:cs="Times New Roman"/>
        </w:rPr>
      </w:pPr>
    </w:p>
    <w:p w14:paraId="1FBBC9B5" w14:textId="0235F9E0" w:rsidR="005E0A83" w:rsidRDefault="005E0A83" w:rsidP="0033207F">
      <w:pPr>
        <w:spacing w:line="360" w:lineRule="auto"/>
        <w:rPr>
          <w:rFonts w:ascii="Times New Roman" w:hAnsi="Times New Roman" w:cs="Times New Roman"/>
        </w:rPr>
      </w:pPr>
    </w:p>
    <w:p w14:paraId="6BBFC709" w14:textId="37439B1C" w:rsidR="005E0A83" w:rsidRDefault="005E0A83" w:rsidP="0033207F">
      <w:pPr>
        <w:spacing w:line="360" w:lineRule="auto"/>
        <w:rPr>
          <w:rFonts w:ascii="Times New Roman" w:hAnsi="Times New Roman" w:cs="Times New Roman"/>
        </w:rPr>
      </w:pPr>
    </w:p>
    <w:p w14:paraId="37A24EE0" w14:textId="77777777" w:rsidR="005E0A83" w:rsidRPr="005E0A83" w:rsidRDefault="005E0A83" w:rsidP="0033207F">
      <w:pPr>
        <w:spacing w:line="360" w:lineRule="auto"/>
        <w:rPr>
          <w:rFonts w:ascii="Times New Roman" w:hAnsi="Times New Roman" w:cs="Times New Roman"/>
        </w:rPr>
      </w:pPr>
    </w:p>
    <w:sectPr w:rsidR="005E0A83" w:rsidRPr="005E0A83" w:rsidSect="008071BC">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2D7A9" w14:textId="77777777" w:rsidR="00720970" w:rsidRDefault="00720970" w:rsidP="004542DD">
      <w:pPr>
        <w:spacing w:after="0" w:line="240" w:lineRule="auto"/>
      </w:pPr>
      <w:r>
        <w:separator/>
      </w:r>
    </w:p>
  </w:endnote>
  <w:endnote w:type="continuationSeparator" w:id="0">
    <w:p w14:paraId="410B17BB" w14:textId="77777777" w:rsidR="00720970" w:rsidRDefault="00720970" w:rsidP="004542DD">
      <w:pPr>
        <w:spacing w:after="0" w:line="240" w:lineRule="auto"/>
      </w:pPr>
      <w:r>
        <w:continuationSeparator/>
      </w:r>
    </w:p>
  </w:endnote>
  <w:endnote w:type="continuationNotice" w:id="1">
    <w:p w14:paraId="7355008A" w14:textId="77777777" w:rsidR="00720970" w:rsidRDefault="007209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63062"/>
      <w:docPartObj>
        <w:docPartGallery w:val="Page Numbers (Bottom of Page)"/>
        <w:docPartUnique/>
      </w:docPartObj>
    </w:sdtPr>
    <w:sdtEndPr>
      <w:rPr>
        <w:color w:val="7F7F7F" w:themeColor="background1" w:themeShade="7F"/>
        <w:spacing w:val="60"/>
      </w:rPr>
    </w:sdtEndPr>
    <w:sdtContent>
      <w:p w14:paraId="4D7C97FC" w14:textId="2EB8CFBB" w:rsidR="00650C0C" w:rsidRDefault="00650C0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9EA897E" w14:textId="3CD39773" w:rsidR="00E266A3" w:rsidRPr="00E266A3" w:rsidRDefault="00E266A3">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100164"/>
      <w:docPartObj>
        <w:docPartGallery w:val="Page Numbers (Bottom of Page)"/>
        <w:docPartUnique/>
      </w:docPartObj>
    </w:sdtPr>
    <w:sdtEndPr>
      <w:rPr>
        <w:noProof/>
      </w:rPr>
    </w:sdtEndPr>
    <w:sdtContent>
      <w:p w14:paraId="27FA65F2" w14:textId="30B42402" w:rsidR="00E45A7D" w:rsidRDefault="00E45A7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74FC28" w14:textId="77777777" w:rsidR="00E45A7D" w:rsidRDefault="00E45A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95FFA" w14:textId="77777777" w:rsidR="00720970" w:rsidRDefault="00720970" w:rsidP="004542DD">
      <w:pPr>
        <w:spacing w:after="0" w:line="240" w:lineRule="auto"/>
      </w:pPr>
      <w:r>
        <w:separator/>
      </w:r>
    </w:p>
  </w:footnote>
  <w:footnote w:type="continuationSeparator" w:id="0">
    <w:p w14:paraId="21633D03" w14:textId="77777777" w:rsidR="00720970" w:rsidRDefault="00720970" w:rsidP="004542DD">
      <w:pPr>
        <w:spacing w:after="0" w:line="240" w:lineRule="auto"/>
      </w:pPr>
      <w:r>
        <w:continuationSeparator/>
      </w:r>
    </w:p>
  </w:footnote>
  <w:footnote w:type="continuationNotice" w:id="1">
    <w:p w14:paraId="60DD3B35" w14:textId="77777777" w:rsidR="00720970" w:rsidRDefault="0072097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6FC3"/>
    <w:multiLevelType w:val="hybridMultilevel"/>
    <w:tmpl w:val="FFEE0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021280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geetha Balasundaram">
    <w15:presenceInfo w15:providerId="Windows Live" w15:userId="ce332d7f4b3d94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5B53"/>
    <w:rsid w:val="0002225E"/>
    <w:rsid w:val="000255A3"/>
    <w:rsid w:val="0003456A"/>
    <w:rsid w:val="000C1AAE"/>
    <w:rsid w:val="000D171E"/>
    <w:rsid w:val="000E25BE"/>
    <w:rsid w:val="000F086E"/>
    <w:rsid w:val="00135B53"/>
    <w:rsid w:val="001606CC"/>
    <w:rsid w:val="00187CA9"/>
    <w:rsid w:val="001B7ACD"/>
    <w:rsid w:val="001D490B"/>
    <w:rsid w:val="001F00AE"/>
    <w:rsid w:val="00205E2C"/>
    <w:rsid w:val="00207700"/>
    <w:rsid w:val="00207E0B"/>
    <w:rsid w:val="002463A7"/>
    <w:rsid w:val="00287744"/>
    <w:rsid w:val="002A2D27"/>
    <w:rsid w:val="0033207F"/>
    <w:rsid w:val="003422E7"/>
    <w:rsid w:val="003B17B1"/>
    <w:rsid w:val="003D7BC7"/>
    <w:rsid w:val="003E2C91"/>
    <w:rsid w:val="003F6057"/>
    <w:rsid w:val="00433B36"/>
    <w:rsid w:val="004542DD"/>
    <w:rsid w:val="004629DF"/>
    <w:rsid w:val="00467830"/>
    <w:rsid w:val="00485539"/>
    <w:rsid w:val="004A0355"/>
    <w:rsid w:val="004A154C"/>
    <w:rsid w:val="00540812"/>
    <w:rsid w:val="005D25BB"/>
    <w:rsid w:val="005E0A83"/>
    <w:rsid w:val="00650C0C"/>
    <w:rsid w:val="006F2A00"/>
    <w:rsid w:val="007076C7"/>
    <w:rsid w:val="00720970"/>
    <w:rsid w:val="007548BA"/>
    <w:rsid w:val="007B66B6"/>
    <w:rsid w:val="007E4C0F"/>
    <w:rsid w:val="007E75B3"/>
    <w:rsid w:val="007F2196"/>
    <w:rsid w:val="008071BC"/>
    <w:rsid w:val="0086573C"/>
    <w:rsid w:val="00967E13"/>
    <w:rsid w:val="009732E1"/>
    <w:rsid w:val="009E0D36"/>
    <w:rsid w:val="00A113C6"/>
    <w:rsid w:val="00A12AFB"/>
    <w:rsid w:val="00A15170"/>
    <w:rsid w:val="00A60452"/>
    <w:rsid w:val="00A67252"/>
    <w:rsid w:val="00A67F64"/>
    <w:rsid w:val="00AB01D1"/>
    <w:rsid w:val="00AC348E"/>
    <w:rsid w:val="00BA0D82"/>
    <w:rsid w:val="00BA648F"/>
    <w:rsid w:val="00BB016E"/>
    <w:rsid w:val="00BB4142"/>
    <w:rsid w:val="00BD13A9"/>
    <w:rsid w:val="00BE20F0"/>
    <w:rsid w:val="00C06D3F"/>
    <w:rsid w:val="00C611D6"/>
    <w:rsid w:val="00C70658"/>
    <w:rsid w:val="00CB2E85"/>
    <w:rsid w:val="00CD5A45"/>
    <w:rsid w:val="00D02B1C"/>
    <w:rsid w:val="00D10ED6"/>
    <w:rsid w:val="00D642F8"/>
    <w:rsid w:val="00DC53FA"/>
    <w:rsid w:val="00DE7687"/>
    <w:rsid w:val="00E266A3"/>
    <w:rsid w:val="00E45A7D"/>
    <w:rsid w:val="00E63E08"/>
    <w:rsid w:val="00EA5B44"/>
    <w:rsid w:val="00F46B64"/>
    <w:rsid w:val="00F743DB"/>
    <w:rsid w:val="00FD29D9"/>
    <w:rsid w:val="00FF49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186E11"/>
  <w15:chartTrackingRefBased/>
  <w15:docId w15:val="{373FFCD5-A48C-43A9-9E05-EC526CBC0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00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F00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F00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42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2DD"/>
  </w:style>
  <w:style w:type="paragraph" w:styleId="Footer">
    <w:name w:val="footer"/>
    <w:basedOn w:val="Normal"/>
    <w:link w:val="FooterChar"/>
    <w:uiPriority w:val="99"/>
    <w:unhideWhenUsed/>
    <w:rsid w:val="004542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2DD"/>
  </w:style>
  <w:style w:type="paragraph" w:styleId="ListParagraph">
    <w:name w:val="List Paragraph"/>
    <w:basedOn w:val="Normal"/>
    <w:uiPriority w:val="34"/>
    <w:qFormat/>
    <w:rsid w:val="007548BA"/>
    <w:pPr>
      <w:ind w:left="720"/>
      <w:contextualSpacing/>
    </w:pPr>
  </w:style>
  <w:style w:type="table" w:styleId="TableGrid">
    <w:name w:val="Table Grid"/>
    <w:basedOn w:val="TableNormal"/>
    <w:uiPriority w:val="39"/>
    <w:rsid w:val="00DE7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F00AE"/>
    <w:pPr>
      <w:spacing w:after="0" w:line="240" w:lineRule="auto"/>
    </w:pPr>
  </w:style>
  <w:style w:type="character" w:customStyle="1" w:styleId="Heading1Char">
    <w:name w:val="Heading 1 Char"/>
    <w:basedOn w:val="DefaultParagraphFont"/>
    <w:link w:val="Heading1"/>
    <w:uiPriority w:val="9"/>
    <w:rsid w:val="001F00A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F00A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F00AE"/>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1F00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41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9E804-9554-47E3-8528-EB70C55BF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59</Pages>
  <Words>7358</Words>
  <Characters>41941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Sangeetha Balasundaram</dc:creator>
  <cp:keywords/>
  <dc:description/>
  <cp:lastModifiedBy>saranraj vinayagam</cp:lastModifiedBy>
  <cp:revision>8</cp:revision>
  <dcterms:created xsi:type="dcterms:W3CDTF">2022-12-07T17:09:00Z</dcterms:created>
  <dcterms:modified xsi:type="dcterms:W3CDTF">2022-12-08T05:08:00Z</dcterms:modified>
</cp:coreProperties>
</file>